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6DE84" w14:textId="77777777" w:rsidR="00A773EB" w:rsidRPr="008A0AB3" w:rsidRDefault="00A773EB" w:rsidP="008A0AB3">
      <w:pPr>
        <w:spacing w:line="240" w:lineRule="auto"/>
        <w:jc w:val="center"/>
        <w:rPr>
          <w:rFonts w:cstheme="minorHAnsi"/>
          <w:b/>
          <w:i/>
          <w:color w:val="000000" w:themeColor="text1"/>
        </w:rPr>
      </w:pPr>
      <w:r w:rsidRPr="008A0AB3">
        <w:rPr>
          <w:rFonts w:cstheme="minorHAnsi"/>
          <w:b/>
          <w:i/>
          <w:color w:val="000000" w:themeColor="text1"/>
        </w:rPr>
        <w:t>SUBMISSION TO ________________</w:t>
      </w:r>
    </w:p>
    <w:p w14:paraId="36533A15" w14:textId="77777777" w:rsidR="00A773EB" w:rsidRPr="008A0AB3" w:rsidRDefault="00A773EB" w:rsidP="008A0AB3">
      <w:pPr>
        <w:spacing w:line="240" w:lineRule="auto"/>
        <w:rPr>
          <w:rFonts w:cstheme="minorHAnsi"/>
          <w:b/>
          <w:color w:val="000000" w:themeColor="text1"/>
        </w:rPr>
      </w:pPr>
    </w:p>
    <w:p w14:paraId="31E80016" w14:textId="4AFB6F7C" w:rsidR="00A773EB" w:rsidRPr="008A0AB3" w:rsidRDefault="00A773EB" w:rsidP="008A0AB3">
      <w:pPr>
        <w:spacing w:line="240" w:lineRule="auto"/>
        <w:rPr>
          <w:rFonts w:cstheme="minorHAnsi"/>
          <w:color w:val="000000" w:themeColor="text1"/>
        </w:rPr>
      </w:pPr>
      <w:r w:rsidRPr="008A0AB3">
        <w:rPr>
          <w:rFonts w:cstheme="minorHAnsi"/>
          <w:b/>
          <w:color w:val="000000" w:themeColor="text1"/>
        </w:rPr>
        <w:t xml:space="preserve">Title: </w:t>
      </w:r>
      <w:r w:rsidRPr="008A0AB3">
        <w:rPr>
          <w:rFonts w:cstheme="minorHAnsi"/>
          <w:color w:val="000000" w:themeColor="text1"/>
        </w:rPr>
        <w:t xml:space="preserve">Measles </w:t>
      </w:r>
      <w:r w:rsidR="008A0AB3" w:rsidRPr="00340F9B">
        <w:rPr>
          <w:rFonts w:cstheme="minorHAnsi"/>
          <w:color w:val="000000" w:themeColor="text1"/>
        </w:rPr>
        <w:t>o</w:t>
      </w:r>
      <w:r w:rsidRPr="008A0AB3">
        <w:rPr>
          <w:rFonts w:cstheme="minorHAnsi"/>
          <w:color w:val="000000" w:themeColor="text1"/>
        </w:rPr>
        <w:t xml:space="preserve">utbreaks in </w:t>
      </w:r>
      <w:r w:rsidR="008A0AB3" w:rsidRPr="008A0AB3">
        <w:rPr>
          <w:rFonts w:cstheme="minorHAnsi"/>
          <w:color w:val="000000" w:themeColor="text1"/>
        </w:rPr>
        <w:t>c</w:t>
      </w:r>
      <w:r w:rsidRPr="008A0AB3">
        <w:rPr>
          <w:rFonts w:cstheme="minorHAnsi"/>
          <w:color w:val="000000" w:themeColor="text1"/>
        </w:rPr>
        <w:t>onflict-</w:t>
      </w:r>
      <w:r w:rsidR="008A0AB3" w:rsidRPr="008A0AB3">
        <w:rPr>
          <w:rFonts w:cstheme="minorHAnsi"/>
          <w:color w:val="000000" w:themeColor="text1"/>
        </w:rPr>
        <w:t>a</w:t>
      </w:r>
      <w:r w:rsidRPr="008A0AB3">
        <w:rPr>
          <w:rFonts w:cstheme="minorHAnsi"/>
          <w:color w:val="000000" w:themeColor="text1"/>
        </w:rPr>
        <w:t xml:space="preserve">ffected </w:t>
      </w:r>
      <w:r w:rsidR="008A0AB3" w:rsidRPr="008A0AB3">
        <w:rPr>
          <w:rFonts w:cstheme="minorHAnsi"/>
          <w:color w:val="000000" w:themeColor="text1"/>
        </w:rPr>
        <w:t>n</w:t>
      </w:r>
      <w:r w:rsidRPr="008A0AB3">
        <w:rPr>
          <w:rFonts w:cstheme="minorHAnsi"/>
          <w:color w:val="000000" w:themeColor="text1"/>
        </w:rPr>
        <w:t>orthern Syria:</w:t>
      </w:r>
      <w:r w:rsidR="008A0AB3" w:rsidRPr="008A0AB3">
        <w:rPr>
          <w:rFonts w:cstheme="minorHAnsi"/>
          <w:color w:val="000000" w:themeColor="text1"/>
        </w:rPr>
        <w:t xml:space="preserve"> Results from an ongoing</w:t>
      </w:r>
      <w:r w:rsidRPr="008A0AB3">
        <w:rPr>
          <w:rFonts w:cstheme="minorHAnsi"/>
          <w:color w:val="000000" w:themeColor="text1"/>
        </w:rPr>
        <w:t xml:space="preserve"> </w:t>
      </w:r>
      <w:r w:rsidR="008A0AB3" w:rsidRPr="008A0AB3">
        <w:rPr>
          <w:rFonts w:cstheme="minorHAnsi"/>
          <w:color w:val="000000" w:themeColor="text1"/>
        </w:rPr>
        <w:t>outbreak s</w:t>
      </w:r>
      <w:r w:rsidRPr="008A0AB3">
        <w:rPr>
          <w:rFonts w:cstheme="minorHAnsi"/>
          <w:color w:val="000000" w:themeColor="text1"/>
        </w:rPr>
        <w:t xml:space="preserve">urveillance </w:t>
      </w:r>
      <w:r w:rsidR="008A0AB3" w:rsidRPr="008A0AB3">
        <w:rPr>
          <w:rFonts w:cstheme="minorHAnsi"/>
          <w:color w:val="000000" w:themeColor="text1"/>
        </w:rPr>
        <w:t>program</w:t>
      </w:r>
    </w:p>
    <w:p w14:paraId="2C581845" w14:textId="77777777" w:rsidR="00A773EB" w:rsidRPr="008A0AB3" w:rsidRDefault="00A773EB" w:rsidP="008A0AB3">
      <w:pPr>
        <w:spacing w:line="240" w:lineRule="auto"/>
        <w:rPr>
          <w:rFonts w:cstheme="minorHAnsi"/>
          <w:color w:val="000000" w:themeColor="text1"/>
        </w:rPr>
      </w:pPr>
    </w:p>
    <w:p w14:paraId="4AA7E575" w14:textId="40560EF8" w:rsidR="00A773EB" w:rsidRPr="008A0AB3" w:rsidRDefault="00A773EB" w:rsidP="008A0AB3">
      <w:pPr>
        <w:spacing w:line="240" w:lineRule="auto"/>
        <w:rPr>
          <w:rFonts w:cstheme="minorHAnsi"/>
          <w:b/>
          <w:color w:val="000000" w:themeColor="text1"/>
        </w:rPr>
      </w:pPr>
      <w:r w:rsidRPr="008A0AB3">
        <w:rPr>
          <w:rFonts w:cstheme="minorHAnsi"/>
          <w:b/>
          <w:color w:val="000000" w:themeColor="text1"/>
        </w:rPr>
        <w:t xml:space="preserve">Authors:  </w:t>
      </w:r>
      <w:r w:rsidRPr="008A0AB3">
        <w:rPr>
          <w:rFonts w:cstheme="minorHAnsi"/>
          <w:color w:val="000000" w:themeColor="text1"/>
        </w:rPr>
        <w:t xml:space="preserve">Sammy Mehtar*, Naser </w:t>
      </w:r>
      <w:proofErr w:type="spellStart"/>
      <w:r w:rsidRPr="008A0AB3">
        <w:rPr>
          <w:rFonts w:cstheme="minorHAnsi"/>
          <w:color w:val="000000" w:themeColor="text1"/>
        </w:rPr>
        <w:t>AlMhawish</w:t>
      </w:r>
      <w:proofErr w:type="spellEnd"/>
      <w:r w:rsidRPr="008A0AB3">
        <w:rPr>
          <w:rFonts w:cstheme="minorHAnsi"/>
          <w:color w:val="000000" w:themeColor="text1"/>
        </w:rPr>
        <w:t xml:space="preserve">*, Mohamed </w:t>
      </w:r>
      <w:proofErr w:type="spellStart"/>
      <w:r w:rsidRPr="008A0AB3">
        <w:rPr>
          <w:rFonts w:cstheme="minorHAnsi"/>
          <w:color w:val="000000" w:themeColor="text1"/>
        </w:rPr>
        <w:t>Redwan</w:t>
      </w:r>
      <w:proofErr w:type="spellEnd"/>
      <w:r w:rsidRPr="008A0AB3">
        <w:rPr>
          <w:rFonts w:cstheme="minorHAnsi"/>
          <w:color w:val="000000" w:themeColor="text1"/>
        </w:rPr>
        <w:t xml:space="preserve">, , Arthur </w:t>
      </w:r>
      <w:proofErr w:type="spellStart"/>
      <w:r w:rsidRPr="008A0AB3">
        <w:rPr>
          <w:rFonts w:cstheme="minorHAnsi"/>
          <w:color w:val="000000" w:themeColor="text1"/>
        </w:rPr>
        <w:t>Reingold</w:t>
      </w:r>
      <w:proofErr w:type="spellEnd"/>
      <w:r w:rsidRPr="008A0AB3">
        <w:rPr>
          <w:rFonts w:cstheme="minorHAnsi"/>
          <w:color w:val="000000" w:themeColor="text1"/>
        </w:rPr>
        <w:t xml:space="preserve">, </w:t>
      </w:r>
      <w:r w:rsidR="008A0AB3" w:rsidRPr="008A0AB3">
        <w:rPr>
          <w:rFonts w:cstheme="minorHAnsi"/>
          <w:color w:val="000000" w:themeColor="text1"/>
        </w:rPr>
        <w:t>Rohini J. Haar</w:t>
      </w:r>
    </w:p>
    <w:p w14:paraId="261AA3E7" w14:textId="77777777" w:rsidR="00A773EB" w:rsidRPr="008A0AB3" w:rsidRDefault="00A773EB" w:rsidP="008A0AB3">
      <w:pPr>
        <w:spacing w:line="240" w:lineRule="auto"/>
        <w:rPr>
          <w:rFonts w:cstheme="minorHAnsi"/>
          <w:color w:val="000000" w:themeColor="text1"/>
        </w:rPr>
      </w:pPr>
    </w:p>
    <w:p w14:paraId="670EAC0F" w14:textId="77777777" w:rsidR="00A773EB" w:rsidRPr="008A0AB3" w:rsidRDefault="00A773EB" w:rsidP="008A0AB3">
      <w:pPr>
        <w:spacing w:line="240" w:lineRule="auto"/>
        <w:rPr>
          <w:rFonts w:cstheme="minorHAnsi"/>
          <w:i/>
          <w:color w:val="000000" w:themeColor="text1"/>
        </w:rPr>
      </w:pPr>
      <w:r w:rsidRPr="008A0AB3">
        <w:rPr>
          <w:rFonts w:cstheme="minorHAnsi"/>
          <w:i/>
          <w:color w:val="000000" w:themeColor="text1"/>
        </w:rPr>
        <w:t>Author Affiliations</w:t>
      </w:r>
    </w:p>
    <w:tbl>
      <w:tblPr>
        <w:tblStyle w:val="TableGrid"/>
        <w:tblpPr w:leftFromText="180" w:rightFromText="180" w:vertAnchor="text" w:horzAnchor="page" w:tblpX="1864" w:tblpY="160"/>
        <w:tblW w:w="10004" w:type="dxa"/>
        <w:tblLayout w:type="fixed"/>
        <w:tblLook w:val="04A0" w:firstRow="1" w:lastRow="0" w:firstColumn="1" w:lastColumn="0" w:noHBand="0" w:noVBand="1"/>
      </w:tblPr>
      <w:tblGrid>
        <w:gridCol w:w="1800"/>
        <w:gridCol w:w="1120"/>
        <w:gridCol w:w="1540"/>
        <w:gridCol w:w="2600"/>
        <w:gridCol w:w="2944"/>
      </w:tblGrid>
      <w:tr w:rsidR="00A773EB" w:rsidRPr="008A0AB3" w14:paraId="3E219380" w14:textId="77777777" w:rsidTr="0001467A">
        <w:tc>
          <w:tcPr>
            <w:tcW w:w="1800" w:type="dxa"/>
          </w:tcPr>
          <w:p w14:paraId="38EB9ECE" w14:textId="77777777" w:rsidR="00A773EB" w:rsidRPr="008A0AB3" w:rsidRDefault="00A773EB" w:rsidP="00572DF8">
            <w:pPr>
              <w:rPr>
                <w:rFonts w:cstheme="minorHAnsi"/>
                <w:color w:val="000000" w:themeColor="text1"/>
              </w:rPr>
            </w:pPr>
            <w:r w:rsidRPr="008A0AB3">
              <w:rPr>
                <w:rFonts w:cstheme="minorHAnsi"/>
                <w:color w:val="000000" w:themeColor="text1"/>
              </w:rPr>
              <w:t>Name</w:t>
            </w:r>
          </w:p>
        </w:tc>
        <w:tc>
          <w:tcPr>
            <w:tcW w:w="1120" w:type="dxa"/>
          </w:tcPr>
          <w:p w14:paraId="42381921" w14:textId="77777777" w:rsidR="00A773EB" w:rsidRPr="008A0AB3" w:rsidRDefault="00A773EB" w:rsidP="00572DF8">
            <w:pPr>
              <w:rPr>
                <w:rFonts w:cstheme="minorHAnsi"/>
                <w:color w:val="000000" w:themeColor="text1"/>
              </w:rPr>
            </w:pPr>
            <w:r w:rsidRPr="008A0AB3">
              <w:rPr>
                <w:rFonts w:cstheme="minorHAnsi"/>
                <w:color w:val="000000" w:themeColor="text1"/>
              </w:rPr>
              <w:t>Degrees</w:t>
            </w:r>
          </w:p>
        </w:tc>
        <w:tc>
          <w:tcPr>
            <w:tcW w:w="1540" w:type="dxa"/>
          </w:tcPr>
          <w:p w14:paraId="7D28EE16" w14:textId="77777777" w:rsidR="00A773EB" w:rsidRPr="008A0AB3" w:rsidRDefault="00A773EB" w:rsidP="00572DF8">
            <w:pPr>
              <w:rPr>
                <w:rFonts w:cstheme="minorHAnsi"/>
                <w:color w:val="000000" w:themeColor="text1"/>
              </w:rPr>
            </w:pPr>
            <w:r w:rsidRPr="008A0AB3">
              <w:rPr>
                <w:rFonts w:cstheme="minorHAnsi"/>
                <w:color w:val="000000" w:themeColor="text1"/>
              </w:rPr>
              <w:t>Title</w:t>
            </w:r>
          </w:p>
        </w:tc>
        <w:tc>
          <w:tcPr>
            <w:tcW w:w="2600" w:type="dxa"/>
          </w:tcPr>
          <w:p w14:paraId="2642BFCC" w14:textId="77777777" w:rsidR="00A773EB" w:rsidRPr="008A0AB3" w:rsidRDefault="00A773EB" w:rsidP="00572DF8">
            <w:pPr>
              <w:rPr>
                <w:rFonts w:cstheme="minorHAnsi"/>
                <w:color w:val="000000" w:themeColor="text1"/>
              </w:rPr>
            </w:pPr>
            <w:r w:rsidRPr="008A0AB3">
              <w:rPr>
                <w:rFonts w:cstheme="minorHAnsi"/>
                <w:color w:val="000000" w:themeColor="text1"/>
              </w:rPr>
              <w:t>Organization</w:t>
            </w:r>
          </w:p>
        </w:tc>
        <w:tc>
          <w:tcPr>
            <w:tcW w:w="2944" w:type="dxa"/>
          </w:tcPr>
          <w:p w14:paraId="69C4CE0C" w14:textId="77777777" w:rsidR="00A773EB" w:rsidRPr="008A0AB3" w:rsidRDefault="00A773EB" w:rsidP="00572DF8">
            <w:pPr>
              <w:rPr>
                <w:rFonts w:cstheme="minorHAnsi"/>
                <w:color w:val="000000" w:themeColor="text1"/>
              </w:rPr>
            </w:pPr>
            <w:r w:rsidRPr="008A0AB3">
              <w:rPr>
                <w:rFonts w:cstheme="minorHAnsi"/>
                <w:color w:val="000000" w:themeColor="text1"/>
              </w:rPr>
              <w:t>Email</w:t>
            </w:r>
          </w:p>
        </w:tc>
      </w:tr>
      <w:tr w:rsidR="00A773EB" w:rsidRPr="008A0AB3" w14:paraId="10FF5307" w14:textId="77777777" w:rsidTr="0001467A">
        <w:tc>
          <w:tcPr>
            <w:tcW w:w="1800" w:type="dxa"/>
          </w:tcPr>
          <w:p w14:paraId="292479FB" w14:textId="77777777" w:rsidR="00A773EB" w:rsidRPr="008A0AB3" w:rsidRDefault="00A773EB" w:rsidP="00572DF8">
            <w:pPr>
              <w:ind w:left="-26" w:right="-296"/>
              <w:rPr>
                <w:rFonts w:cstheme="minorHAnsi"/>
                <w:color w:val="000000" w:themeColor="text1"/>
              </w:rPr>
            </w:pPr>
          </w:p>
        </w:tc>
        <w:tc>
          <w:tcPr>
            <w:tcW w:w="1120" w:type="dxa"/>
          </w:tcPr>
          <w:p w14:paraId="77685BE9" w14:textId="77777777" w:rsidR="00A773EB" w:rsidRPr="008A0AB3" w:rsidRDefault="00A773EB" w:rsidP="00572DF8">
            <w:pPr>
              <w:rPr>
                <w:rFonts w:cstheme="minorHAnsi"/>
                <w:color w:val="000000" w:themeColor="text1"/>
              </w:rPr>
            </w:pPr>
          </w:p>
        </w:tc>
        <w:tc>
          <w:tcPr>
            <w:tcW w:w="1540" w:type="dxa"/>
          </w:tcPr>
          <w:p w14:paraId="799AEFA7" w14:textId="77777777" w:rsidR="00A773EB" w:rsidRPr="008A0AB3" w:rsidRDefault="00A773EB" w:rsidP="00572DF8">
            <w:pPr>
              <w:rPr>
                <w:rFonts w:cstheme="minorHAnsi"/>
                <w:color w:val="000000" w:themeColor="text1"/>
              </w:rPr>
            </w:pPr>
          </w:p>
        </w:tc>
        <w:tc>
          <w:tcPr>
            <w:tcW w:w="2600" w:type="dxa"/>
          </w:tcPr>
          <w:p w14:paraId="47E8DD2B" w14:textId="77777777" w:rsidR="00A773EB" w:rsidRPr="008A0AB3" w:rsidRDefault="00A773EB" w:rsidP="00572DF8">
            <w:pPr>
              <w:rPr>
                <w:rFonts w:cstheme="minorHAnsi"/>
                <w:color w:val="000000" w:themeColor="text1"/>
              </w:rPr>
            </w:pPr>
          </w:p>
        </w:tc>
        <w:tc>
          <w:tcPr>
            <w:tcW w:w="2944" w:type="dxa"/>
          </w:tcPr>
          <w:p w14:paraId="4B798C11" w14:textId="77777777" w:rsidR="00A773EB" w:rsidRPr="008A0AB3" w:rsidRDefault="00A773EB" w:rsidP="00572DF8">
            <w:pPr>
              <w:rPr>
                <w:rFonts w:cstheme="minorHAnsi"/>
                <w:color w:val="000000" w:themeColor="text1"/>
              </w:rPr>
            </w:pPr>
          </w:p>
        </w:tc>
      </w:tr>
      <w:tr w:rsidR="00A773EB" w:rsidRPr="008A0AB3" w14:paraId="39262947" w14:textId="77777777" w:rsidTr="0001467A">
        <w:tc>
          <w:tcPr>
            <w:tcW w:w="1800" w:type="dxa"/>
          </w:tcPr>
          <w:p w14:paraId="2E20E7C5" w14:textId="77777777" w:rsidR="00A773EB" w:rsidRPr="008A0AB3" w:rsidRDefault="00A773EB" w:rsidP="00572DF8">
            <w:pPr>
              <w:rPr>
                <w:rFonts w:cstheme="minorHAnsi"/>
                <w:color w:val="000000" w:themeColor="text1"/>
              </w:rPr>
            </w:pPr>
            <w:r w:rsidRPr="008A0AB3">
              <w:rPr>
                <w:rFonts w:cstheme="minorHAnsi"/>
                <w:color w:val="000000" w:themeColor="text1"/>
              </w:rPr>
              <w:t>Sammy Mehtar</w:t>
            </w:r>
          </w:p>
          <w:p w14:paraId="3F683B32" w14:textId="77777777" w:rsidR="00A773EB" w:rsidRPr="008A0AB3" w:rsidRDefault="00A773EB" w:rsidP="00572DF8">
            <w:pPr>
              <w:rPr>
                <w:rFonts w:cstheme="minorHAnsi"/>
                <w:color w:val="000000" w:themeColor="text1"/>
              </w:rPr>
            </w:pPr>
            <w:r w:rsidRPr="008A0AB3">
              <w:rPr>
                <w:rFonts w:cstheme="minorHAnsi"/>
                <w:color w:val="000000" w:themeColor="text1"/>
              </w:rPr>
              <w:t>*corresponding author</w:t>
            </w:r>
          </w:p>
        </w:tc>
        <w:tc>
          <w:tcPr>
            <w:tcW w:w="1120" w:type="dxa"/>
          </w:tcPr>
          <w:p w14:paraId="1CB3C3B5" w14:textId="77777777" w:rsidR="00A773EB" w:rsidRPr="008A0AB3" w:rsidRDefault="00A773EB" w:rsidP="00572DF8">
            <w:pPr>
              <w:rPr>
                <w:rFonts w:cstheme="minorHAnsi"/>
                <w:color w:val="000000" w:themeColor="text1"/>
              </w:rPr>
            </w:pPr>
            <w:r w:rsidRPr="008A0AB3">
              <w:rPr>
                <w:rFonts w:cstheme="minorHAnsi"/>
                <w:color w:val="000000" w:themeColor="text1"/>
              </w:rPr>
              <w:t>BA, MS in December</w:t>
            </w:r>
          </w:p>
        </w:tc>
        <w:tc>
          <w:tcPr>
            <w:tcW w:w="1540" w:type="dxa"/>
          </w:tcPr>
          <w:p w14:paraId="3767C8BA" w14:textId="77777777" w:rsidR="00A773EB" w:rsidRPr="008A0AB3" w:rsidRDefault="00A773EB" w:rsidP="00572DF8">
            <w:pPr>
              <w:rPr>
                <w:rFonts w:cstheme="minorHAnsi"/>
                <w:color w:val="000000" w:themeColor="text1"/>
              </w:rPr>
            </w:pPr>
            <w:r w:rsidRPr="008A0AB3">
              <w:rPr>
                <w:rFonts w:cstheme="minorHAnsi"/>
                <w:color w:val="000000" w:themeColor="text1"/>
              </w:rPr>
              <w:t>Medical Student</w:t>
            </w:r>
          </w:p>
        </w:tc>
        <w:tc>
          <w:tcPr>
            <w:tcW w:w="2600" w:type="dxa"/>
          </w:tcPr>
          <w:p w14:paraId="238C5679" w14:textId="77777777" w:rsidR="00A773EB" w:rsidRPr="008A0AB3" w:rsidRDefault="00A773EB" w:rsidP="00572DF8">
            <w:pPr>
              <w:rPr>
                <w:rFonts w:cstheme="minorHAnsi"/>
                <w:color w:val="000000" w:themeColor="text1"/>
              </w:rPr>
            </w:pPr>
            <w:r w:rsidRPr="008A0AB3">
              <w:rPr>
                <w:rFonts w:cstheme="minorHAnsi"/>
                <w:color w:val="000000" w:themeColor="text1"/>
              </w:rPr>
              <w:t>UC Berkeley – UCSF Joint Medical Program</w:t>
            </w:r>
          </w:p>
        </w:tc>
        <w:tc>
          <w:tcPr>
            <w:tcW w:w="2944" w:type="dxa"/>
          </w:tcPr>
          <w:p w14:paraId="59DE1DB2" w14:textId="77777777" w:rsidR="00A773EB" w:rsidRPr="008A0AB3" w:rsidRDefault="00A773EB" w:rsidP="00572DF8">
            <w:pPr>
              <w:rPr>
                <w:rFonts w:cstheme="minorHAnsi"/>
                <w:color w:val="000000" w:themeColor="text1"/>
              </w:rPr>
            </w:pPr>
            <w:r w:rsidRPr="008A0AB3">
              <w:rPr>
                <w:rFonts w:cstheme="minorHAnsi"/>
                <w:color w:val="000000" w:themeColor="text1"/>
              </w:rPr>
              <w:t>smehtar@berkeley.edu</w:t>
            </w:r>
          </w:p>
        </w:tc>
      </w:tr>
      <w:tr w:rsidR="00A773EB" w:rsidRPr="008A0AB3" w14:paraId="7DAF096C" w14:textId="77777777" w:rsidTr="0001467A">
        <w:tc>
          <w:tcPr>
            <w:tcW w:w="1800" w:type="dxa"/>
          </w:tcPr>
          <w:p w14:paraId="080A6D0D" w14:textId="77777777" w:rsidR="00A773EB" w:rsidRPr="008A0AB3" w:rsidRDefault="00A773EB" w:rsidP="00572DF8">
            <w:pPr>
              <w:rPr>
                <w:rFonts w:cstheme="minorHAnsi"/>
                <w:color w:val="000000" w:themeColor="text1"/>
              </w:rPr>
            </w:pPr>
            <w:r w:rsidRPr="008A0AB3">
              <w:rPr>
                <w:rFonts w:cstheme="minorHAnsi"/>
                <w:color w:val="000000" w:themeColor="text1"/>
              </w:rPr>
              <w:t xml:space="preserve">Naser </w:t>
            </w:r>
            <w:proofErr w:type="spellStart"/>
            <w:r w:rsidRPr="008A0AB3">
              <w:rPr>
                <w:rFonts w:cstheme="minorHAnsi"/>
                <w:color w:val="000000" w:themeColor="text1"/>
              </w:rPr>
              <w:t>AlMhawish</w:t>
            </w:r>
            <w:proofErr w:type="spellEnd"/>
          </w:p>
        </w:tc>
        <w:tc>
          <w:tcPr>
            <w:tcW w:w="1120" w:type="dxa"/>
          </w:tcPr>
          <w:p w14:paraId="1306408D" w14:textId="77777777" w:rsidR="00A773EB" w:rsidRPr="008A0AB3" w:rsidRDefault="00A773EB" w:rsidP="00572DF8">
            <w:pPr>
              <w:rPr>
                <w:rFonts w:cstheme="minorHAnsi"/>
                <w:color w:val="000000" w:themeColor="text1"/>
              </w:rPr>
            </w:pPr>
            <w:r w:rsidRPr="008A0AB3">
              <w:rPr>
                <w:rFonts w:cstheme="minorHAnsi"/>
                <w:color w:val="000000" w:themeColor="text1"/>
              </w:rPr>
              <w:t>MD</w:t>
            </w:r>
          </w:p>
        </w:tc>
        <w:tc>
          <w:tcPr>
            <w:tcW w:w="1540" w:type="dxa"/>
          </w:tcPr>
          <w:p w14:paraId="71E716DE" w14:textId="72C8A097" w:rsidR="00A773EB" w:rsidRPr="008A0AB3" w:rsidRDefault="00BF02A2" w:rsidP="00572DF8">
            <w:pPr>
              <w:rPr>
                <w:rFonts w:cstheme="minorHAnsi"/>
                <w:color w:val="000000" w:themeColor="text1"/>
              </w:rPr>
            </w:pPr>
            <w:r>
              <w:rPr>
                <w:rFonts w:cstheme="minorHAnsi"/>
                <w:color w:val="000000" w:themeColor="text1"/>
              </w:rPr>
              <w:t>Surveillance Coordinator</w:t>
            </w:r>
          </w:p>
        </w:tc>
        <w:tc>
          <w:tcPr>
            <w:tcW w:w="2600" w:type="dxa"/>
          </w:tcPr>
          <w:p w14:paraId="496544F3" w14:textId="77777777" w:rsidR="00A773EB" w:rsidRPr="008A0AB3" w:rsidRDefault="00A773EB" w:rsidP="00572DF8">
            <w:pPr>
              <w:rPr>
                <w:rFonts w:cstheme="minorHAnsi"/>
                <w:b/>
                <w:color w:val="000000" w:themeColor="text1"/>
              </w:rPr>
            </w:pPr>
            <w:r w:rsidRPr="008A0AB3">
              <w:rPr>
                <w:rFonts w:cstheme="minorHAnsi"/>
                <w:color w:val="000000" w:themeColor="text1"/>
              </w:rPr>
              <w:t>ACU</w:t>
            </w:r>
          </w:p>
          <w:p w14:paraId="4D12F352" w14:textId="77777777" w:rsidR="00A773EB" w:rsidRPr="008A0AB3" w:rsidRDefault="00A773EB" w:rsidP="00572DF8">
            <w:pPr>
              <w:rPr>
                <w:rFonts w:cstheme="minorHAnsi"/>
                <w:color w:val="000000" w:themeColor="text1"/>
              </w:rPr>
            </w:pPr>
          </w:p>
        </w:tc>
        <w:tc>
          <w:tcPr>
            <w:tcW w:w="2944" w:type="dxa"/>
          </w:tcPr>
          <w:p w14:paraId="6B0D70D8" w14:textId="3EC3A61E" w:rsidR="00A773EB" w:rsidRPr="008A0AB3" w:rsidRDefault="00BF02A2" w:rsidP="00572DF8">
            <w:pPr>
              <w:rPr>
                <w:rFonts w:cstheme="minorHAnsi"/>
                <w:color w:val="000000" w:themeColor="text1"/>
              </w:rPr>
            </w:pPr>
            <w:r>
              <w:rPr>
                <w:rFonts w:cstheme="minorHAnsi"/>
                <w:color w:val="000000" w:themeColor="text1"/>
              </w:rPr>
              <w:t>Naser.m@acu-sy.org</w:t>
            </w:r>
          </w:p>
        </w:tc>
      </w:tr>
      <w:tr w:rsidR="00841744" w:rsidRPr="008A0AB3" w14:paraId="404FF9D2" w14:textId="77777777" w:rsidTr="00FD2E9E">
        <w:trPr>
          <w:trHeight w:val="497"/>
        </w:trPr>
        <w:tc>
          <w:tcPr>
            <w:tcW w:w="1800" w:type="dxa"/>
          </w:tcPr>
          <w:p w14:paraId="3E774029" w14:textId="782AD875" w:rsidR="00841744" w:rsidRPr="008A0AB3" w:rsidRDefault="00841744" w:rsidP="00572DF8">
            <w:pPr>
              <w:rPr>
                <w:rFonts w:cstheme="minorHAnsi"/>
                <w:color w:val="000000" w:themeColor="text1"/>
              </w:rPr>
            </w:pPr>
            <w:r w:rsidRPr="00841744">
              <w:rPr>
                <w:rFonts w:cstheme="minorHAnsi"/>
                <w:color w:val="000000" w:themeColor="text1"/>
              </w:rPr>
              <w:t xml:space="preserve">Ahmad </w:t>
            </w:r>
            <w:proofErr w:type="spellStart"/>
            <w:r w:rsidRPr="00841744">
              <w:rPr>
                <w:rFonts w:cstheme="minorHAnsi"/>
                <w:color w:val="000000" w:themeColor="text1"/>
              </w:rPr>
              <w:t>Alyousef</w:t>
            </w:r>
            <w:proofErr w:type="spellEnd"/>
          </w:p>
        </w:tc>
        <w:tc>
          <w:tcPr>
            <w:tcW w:w="1120" w:type="dxa"/>
          </w:tcPr>
          <w:p w14:paraId="7FE5465F" w14:textId="1D6615B7" w:rsidR="00841744" w:rsidRPr="008A0AB3" w:rsidRDefault="00841744" w:rsidP="00572DF8">
            <w:pPr>
              <w:rPr>
                <w:rFonts w:cstheme="minorHAnsi"/>
                <w:color w:val="000000" w:themeColor="text1"/>
              </w:rPr>
            </w:pPr>
            <w:r>
              <w:rPr>
                <w:rFonts w:cstheme="minorHAnsi"/>
                <w:color w:val="000000" w:themeColor="text1"/>
              </w:rPr>
              <w:t>MD</w:t>
            </w:r>
          </w:p>
        </w:tc>
        <w:tc>
          <w:tcPr>
            <w:tcW w:w="1540" w:type="dxa"/>
          </w:tcPr>
          <w:p w14:paraId="19C9B6C8" w14:textId="0C735841" w:rsidR="00841744" w:rsidRDefault="00841744" w:rsidP="00572DF8">
            <w:pPr>
              <w:rPr>
                <w:rFonts w:cstheme="minorHAnsi"/>
                <w:color w:val="000000" w:themeColor="text1"/>
              </w:rPr>
            </w:pPr>
          </w:p>
        </w:tc>
        <w:tc>
          <w:tcPr>
            <w:tcW w:w="2600" w:type="dxa"/>
          </w:tcPr>
          <w:p w14:paraId="6A75CB54" w14:textId="0F10AB79" w:rsidR="00841744" w:rsidRPr="008A0AB3" w:rsidRDefault="00841744" w:rsidP="00572DF8">
            <w:pPr>
              <w:rPr>
                <w:rFonts w:cstheme="minorHAnsi"/>
                <w:color w:val="000000" w:themeColor="text1"/>
              </w:rPr>
            </w:pPr>
            <w:r>
              <w:rPr>
                <w:rFonts w:cstheme="minorHAnsi"/>
                <w:color w:val="000000" w:themeColor="text1"/>
              </w:rPr>
              <w:t>ACU</w:t>
            </w:r>
          </w:p>
        </w:tc>
        <w:tc>
          <w:tcPr>
            <w:tcW w:w="2944" w:type="dxa"/>
          </w:tcPr>
          <w:p w14:paraId="440649F4" w14:textId="45912C48" w:rsidR="00841744" w:rsidRDefault="00FD2E9E" w:rsidP="00572DF8">
            <w:pPr>
              <w:rPr>
                <w:rFonts w:cstheme="minorHAnsi"/>
                <w:color w:val="000000" w:themeColor="text1"/>
              </w:rPr>
            </w:pPr>
            <w:r>
              <w:rPr>
                <w:rStyle w:val="gi"/>
              </w:rPr>
              <w:t>a.alyousef@acu-sy.org</w:t>
            </w:r>
          </w:p>
        </w:tc>
      </w:tr>
      <w:tr w:rsidR="00AA741E" w:rsidRPr="008A0AB3" w14:paraId="7EABF428" w14:textId="77777777" w:rsidTr="00FD2E9E">
        <w:trPr>
          <w:trHeight w:val="497"/>
        </w:trPr>
        <w:tc>
          <w:tcPr>
            <w:tcW w:w="1800" w:type="dxa"/>
          </w:tcPr>
          <w:p w14:paraId="1A97DBA0" w14:textId="76785389" w:rsidR="00AA741E" w:rsidRPr="00841744" w:rsidRDefault="00A80C79" w:rsidP="00572DF8">
            <w:pPr>
              <w:rPr>
                <w:rFonts w:cstheme="minorHAnsi"/>
                <w:color w:val="000000" w:themeColor="text1"/>
              </w:rPr>
            </w:pPr>
            <w:r>
              <w:rPr>
                <w:rFonts w:cstheme="minorHAnsi"/>
                <w:color w:val="000000" w:themeColor="text1"/>
              </w:rPr>
              <w:t>Kasim</w:t>
            </w:r>
          </w:p>
        </w:tc>
        <w:tc>
          <w:tcPr>
            <w:tcW w:w="1120" w:type="dxa"/>
          </w:tcPr>
          <w:p w14:paraId="4ED14B23" w14:textId="58CFA87C" w:rsidR="00AA741E" w:rsidRDefault="00A80C79" w:rsidP="00572DF8">
            <w:pPr>
              <w:rPr>
                <w:rFonts w:cstheme="minorHAnsi"/>
                <w:color w:val="000000" w:themeColor="text1"/>
              </w:rPr>
            </w:pPr>
            <w:proofErr w:type="spellStart"/>
            <w:r>
              <w:rPr>
                <w:rFonts w:cstheme="minorHAnsi"/>
                <w:color w:val="000000" w:themeColor="text1"/>
              </w:rPr>
              <w:t>Shobak</w:t>
            </w:r>
            <w:proofErr w:type="spellEnd"/>
          </w:p>
        </w:tc>
        <w:tc>
          <w:tcPr>
            <w:tcW w:w="1540" w:type="dxa"/>
          </w:tcPr>
          <w:p w14:paraId="4E3C5887" w14:textId="18CD05B1" w:rsidR="00AA741E" w:rsidRDefault="00A80C79" w:rsidP="00572DF8">
            <w:pPr>
              <w:rPr>
                <w:rFonts w:cstheme="minorHAnsi"/>
                <w:color w:val="000000" w:themeColor="text1"/>
              </w:rPr>
            </w:pPr>
            <w:r>
              <w:rPr>
                <w:rFonts w:cstheme="minorHAnsi"/>
                <w:color w:val="000000" w:themeColor="text1"/>
              </w:rPr>
              <w:t>Data Coordinator</w:t>
            </w:r>
          </w:p>
        </w:tc>
        <w:tc>
          <w:tcPr>
            <w:tcW w:w="2600" w:type="dxa"/>
          </w:tcPr>
          <w:p w14:paraId="7C1D1293" w14:textId="297E7E94" w:rsidR="00AA741E" w:rsidRDefault="00A80C79" w:rsidP="00572DF8">
            <w:pPr>
              <w:rPr>
                <w:rFonts w:cstheme="minorHAnsi"/>
                <w:color w:val="000000" w:themeColor="text1"/>
              </w:rPr>
            </w:pPr>
            <w:r>
              <w:rPr>
                <w:rFonts w:cstheme="minorHAnsi"/>
                <w:color w:val="000000" w:themeColor="text1"/>
              </w:rPr>
              <w:t>ACU</w:t>
            </w:r>
          </w:p>
        </w:tc>
        <w:tc>
          <w:tcPr>
            <w:tcW w:w="2944" w:type="dxa"/>
          </w:tcPr>
          <w:p w14:paraId="025E81F3" w14:textId="77777777" w:rsidR="00AA741E" w:rsidRDefault="00AA741E" w:rsidP="00572DF8">
            <w:pPr>
              <w:rPr>
                <w:rStyle w:val="gi"/>
              </w:rPr>
            </w:pPr>
          </w:p>
        </w:tc>
      </w:tr>
      <w:tr w:rsidR="00A773EB" w:rsidRPr="008A0AB3" w14:paraId="048DC683" w14:textId="77777777" w:rsidTr="0001467A">
        <w:tc>
          <w:tcPr>
            <w:tcW w:w="1800" w:type="dxa"/>
          </w:tcPr>
          <w:p w14:paraId="3F097749" w14:textId="77777777" w:rsidR="00A773EB" w:rsidRPr="008A0AB3" w:rsidRDefault="00A773EB" w:rsidP="00572DF8">
            <w:pPr>
              <w:rPr>
                <w:rFonts w:cstheme="minorHAnsi"/>
                <w:color w:val="000000" w:themeColor="text1"/>
              </w:rPr>
            </w:pPr>
            <w:commentRangeStart w:id="0"/>
            <w:r w:rsidRPr="008A0AB3">
              <w:rPr>
                <w:rFonts w:cstheme="minorHAnsi"/>
                <w:color w:val="000000" w:themeColor="text1"/>
              </w:rPr>
              <w:t xml:space="preserve">Mohamed </w:t>
            </w:r>
            <w:proofErr w:type="spellStart"/>
            <w:r w:rsidRPr="008A0AB3">
              <w:rPr>
                <w:rFonts w:cstheme="minorHAnsi"/>
                <w:color w:val="000000" w:themeColor="text1"/>
              </w:rPr>
              <w:t>Redwan</w:t>
            </w:r>
            <w:proofErr w:type="spellEnd"/>
          </w:p>
        </w:tc>
        <w:tc>
          <w:tcPr>
            <w:tcW w:w="1120" w:type="dxa"/>
          </w:tcPr>
          <w:p w14:paraId="6931F985" w14:textId="77777777" w:rsidR="00A773EB" w:rsidRPr="008A0AB3" w:rsidRDefault="00A773EB" w:rsidP="00572DF8">
            <w:pPr>
              <w:rPr>
                <w:rFonts w:cstheme="minorHAnsi"/>
                <w:color w:val="000000" w:themeColor="text1"/>
              </w:rPr>
            </w:pPr>
            <w:r w:rsidRPr="008A0AB3">
              <w:rPr>
                <w:rFonts w:cstheme="minorHAnsi"/>
                <w:color w:val="000000" w:themeColor="text1"/>
              </w:rPr>
              <w:t>MD</w:t>
            </w:r>
          </w:p>
        </w:tc>
        <w:tc>
          <w:tcPr>
            <w:tcW w:w="1540" w:type="dxa"/>
          </w:tcPr>
          <w:p w14:paraId="3D3E4087" w14:textId="64DE5F62" w:rsidR="00A773EB" w:rsidRPr="008A0AB3" w:rsidRDefault="0004765D" w:rsidP="00572DF8">
            <w:pPr>
              <w:rPr>
                <w:rFonts w:cstheme="minorHAnsi"/>
                <w:color w:val="000000" w:themeColor="text1"/>
              </w:rPr>
            </w:pPr>
            <w:r>
              <w:rPr>
                <w:rFonts w:cstheme="minorHAnsi"/>
                <w:color w:val="000000" w:themeColor="text1"/>
              </w:rPr>
              <w:t>Response Coordinator</w:t>
            </w:r>
          </w:p>
        </w:tc>
        <w:tc>
          <w:tcPr>
            <w:tcW w:w="2600" w:type="dxa"/>
          </w:tcPr>
          <w:p w14:paraId="183E5363" w14:textId="77777777" w:rsidR="00A773EB" w:rsidRPr="008A0AB3" w:rsidRDefault="00A773EB" w:rsidP="00572DF8">
            <w:pPr>
              <w:rPr>
                <w:rFonts w:cstheme="minorHAnsi"/>
                <w:color w:val="000000" w:themeColor="text1"/>
              </w:rPr>
            </w:pPr>
            <w:r w:rsidRPr="008A0AB3">
              <w:rPr>
                <w:rFonts w:cstheme="minorHAnsi"/>
                <w:color w:val="000000" w:themeColor="text1"/>
              </w:rPr>
              <w:t>ACU</w:t>
            </w:r>
            <w:commentRangeEnd w:id="0"/>
            <w:r w:rsidRPr="008A0AB3">
              <w:rPr>
                <w:rStyle w:val="CommentReference"/>
                <w:rFonts w:cstheme="minorHAnsi"/>
                <w:sz w:val="22"/>
                <w:szCs w:val="22"/>
              </w:rPr>
              <w:commentReference w:id="0"/>
            </w:r>
          </w:p>
        </w:tc>
        <w:tc>
          <w:tcPr>
            <w:tcW w:w="2944" w:type="dxa"/>
          </w:tcPr>
          <w:p w14:paraId="2A11B65D" w14:textId="2A03ABAD" w:rsidR="00A773EB" w:rsidRPr="008A0AB3" w:rsidRDefault="0004765D" w:rsidP="00572DF8">
            <w:pPr>
              <w:rPr>
                <w:rFonts w:cstheme="minorHAnsi"/>
                <w:color w:val="000000" w:themeColor="text1"/>
              </w:rPr>
            </w:pPr>
            <w:r>
              <w:rPr>
                <w:rFonts w:cstheme="minorHAnsi"/>
                <w:color w:val="000000" w:themeColor="text1"/>
              </w:rPr>
              <w:t>Muhannad.r@acu-sy.org</w:t>
            </w:r>
          </w:p>
        </w:tc>
      </w:tr>
      <w:tr w:rsidR="004B2F67" w:rsidRPr="008A0AB3" w14:paraId="1CBBB876" w14:textId="77777777" w:rsidTr="0001467A">
        <w:tc>
          <w:tcPr>
            <w:tcW w:w="1800" w:type="dxa"/>
          </w:tcPr>
          <w:p w14:paraId="17CE2CB7" w14:textId="14103A2B" w:rsidR="004B2F67" w:rsidRPr="008A0AB3" w:rsidRDefault="004B2F67" w:rsidP="004B2F67">
            <w:pPr>
              <w:rPr>
                <w:rFonts w:cstheme="minorHAnsi"/>
                <w:color w:val="000000" w:themeColor="text1"/>
              </w:rPr>
            </w:pPr>
            <w:r w:rsidRPr="008A0AB3">
              <w:rPr>
                <w:rFonts w:cstheme="minorHAnsi"/>
                <w:color w:val="000000" w:themeColor="text1"/>
              </w:rPr>
              <w:t xml:space="preserve">Arthur </w:t>
            </w:r>
            <w:proofErr w:type="spellStart"/>
            <w:r w:rsidRPr="008A0AB3">
              <w:rPr>
                <w:rFonts w:cstheme="minorHAnsi"/>
                <w:color w:val="000000" w:themeColor="text1"/>
              </w:rPr>
              <w:t>Reingold</w:t>
            </w:r>
            <w:proofErr w:type="spellEnd"/>
          </w:p>
        </w:tc>
        <w:tc>
          <w:tcPr>
            <w:tcW w:w="1120" w:type="dxa"/>
          </w:tcPr>
          <w:p w14:paraId="5B9615D0" w14:textId="4D944C3A" w:rsidR="004B2F67" w:rsidRPr="008A0AB3" w:rsidRDefault="004B2F67" w:rsidP="004B2F67">
            <w:pPr>
              <w:rPr>
                <w:rFonts w:cstheme="minorHAnsi"/>
                <w:color w:val="000000" w:themeColor="text1"/>
              </w:rPr>
            </w:pPr>
            <w:r w:rsidRPr="008A0AB3">
              <w:rPr>
                <w:rFonts w:cstheme="minorHAnsi"/>
                <w:color w:val="000000" w:themeColor="text1"/>
              </w:rPr>
              <w:t>MD</w:t>
            </w:r>
          </w:p>
        </w:tc>
        <w:tc>
          <w:tcPr>
            <w:tcW w:w="1540" w:type="dxa"/>
          </w:tcPr>
          <w:p w14:paraId="27CFA248" w14:textId="4D3D32C9" w:rsidR="004B2F67" w:rsidRPr="008A0AB3" w:rsidRDefault="004B2F67" w:rsidP="004B2F67">
            <w:pPr>
              <w:rPr>
                <w:rFonts w:cstheme="minorHAnsi"/>
                <w:color w:val="000000" w:themeColor="text1"/>
              </w:rPr>
            </w:pPr>
            <w:r w:rsidRPr="008A0AB3">
              <w:rPr>
                <w:rFonts w:cstheme="minorHAnsi"/>
                <w:color w:val="000000" w:themeColor="text1"/>
              </w:rPr>
              <w:t>Professor</w:t>
            </w:r>
          </w:p>
        </w:tc>
        <w:tc>
          <w:tcPr>
            <w:tcW w:w="2600" w:type="dxa"/>
          </w:tcPr>
          <w:p w14:paraId="63917633" w14:textId="3FD225C8" w:rsidR="004B2F67" w:rsidRPr="008A0AB3" w:rsidRDefault="004B2F67" w:rsidP="004B2F67">
            <w:pPr>
              <w:rPr>
                <w:rFonts w:cstheme="minorHAnsi"/>
                <w:color w:val="000000" w:themeColor="text1"/>
              </w:rPr>
            </w:pPr>
            <w:r w:rsidRPr="008A0AB3">
              <w:rPr>
                <w:rFonts w:cstheme="minorHAnsi"/>
                <w:color w:val="000000" w:themeColor="text1"/>
              </w:rPr>
              <w:t>University of California, Berkeley. School of Public Health</w:t>
            </w:r>
          </w:p>
        </w:tc>
        <w:tc>
          <w:tcPr>
            <w:tcW w:w="2944" w:type="dxa"/>
          </w:tcPr>
          <w:p w14:paraId="5E707EC2" w14:textId="7C003E8C" w:rsidR="004B2F67" w:rsidRPr="008A0AB3" w:rsidRDefault="004B2F67" w:rsidP="004B2F67">
            <w:pPr>
              <w:rPr>
                <w:rFonts w:cstheme="minorHAnsi"/>
              </w:rPr>
            </w:pPr>
            <w:r>
              <w:rPr>
                <w:rFonts w:cstheme="minorHAnsi"/>
              </w:rPr>
              <w:t>reingold@berkeley.edu</w:t>
            </w:r>
          </w:p>
        </w:tc>
      </w:tr>
      <w:tr w:rsidR="004B2F67" w:rsidRPr="008A0AB3" w14:paraId="5CB5C9BB" w14:textId="77777777" w:rsidTr="0001467A">
        <w:tc>
          <w:tcPr>
            <w:tcW w:w="1800" w:type="dxa"/>
          </w:tcPr>
          <w:p w14:paraId="4E052FF5" w14:textId="77777777" w:rsidR="004B2F67" w:rsidRPr="008A0AB3" w:rsidRDefault="004B2F67" w:rsidP="004B2F67">
            <w:pPr>
              <w:rPr>
                <w:rFonts w:cstheme="minorHAnsi"/>
                <w:color w:val="000000" w:themeColor="text1"/>
              </w:rPr>
            </w:pPr>
            <w:r w:rsidRPr="008A0AB3">
              <w:rPr>
                <w:rFonts w:cstheme="minorHAnsi"/>
                <w:color w:val="000000" w:themeColor="text1"/>
              </w:rPr>
              <w:t>Rohini J. Haar</w:t>
            </w:r>
          </w:p>
          <w:p w14:paraId="380DB5D4" w14:textId="77777777" w:rsidR="004B2F67" w:rsidRPr="008A0AB3" w:rsidRDefault="004B2F67" w:rsidP="004B2F67">
            <w:pPr>
              <w:rPr>
                <w:rFonts w:cstheme="minorHAnsi"/>
                <w:color w:val="000000" w:themeColor="text1"/>
              </w:rPr>
            </w:pPr>
          </w:p>
        </w:tc>
        <w:tc>
          <w:tcPr>
            <w:tcW w:w="1120" w:type="dxa"/>
          </w:tcPr>
          <w:p w14:paraId="0105481B" w14:textId="77777777" w:rsidR="004B2F67" w:rsidRPr="008A0AB3" w:rsidRDefault="004B2F67" w:rsidP="004B2F67">
            <w:pPr>
              <w:rPr>
                <w:rFonts w:cstheme="minorHAnsi"/>
                <w:color w:val="000000" w:themeColor="text1"/>
              </w:rPr>
            </w:pPr>
            <w:r w:rsidRPr="008A0AB3">
              <w:rPr>
                <w:rFonts w:cstheme="minorHAnsi"/>
                <w:color w:val="000000" w:themeColor="text1"/>
              </w:rPr>
              <w:t>MD MPH</w:t>
            </w:r>
          </w:p>
        </w:tc>
        <w:tc>
          <w:tcPr>
            <w:tcW w:w="1540" w:type="dxa"/>
          </w:tcPr>
          <w:p w14:paraId="42ABEF3A" w14:textId="77777777" w:rsidR="004B2F67" w:rsidRPr="008A0AB3" w:rsidRDefault="004B2F67" w:rsidP="004B2F67">
            <w:pPr>
              <w:rPr>
                <w:rFonts w:cstheme="minorHAnsi"/>
                <w:color w:val="000000" w:themeColor="text1"/>
              </w:rPr>
            </w:pPr>
            <w:r w:rsidRPr="008A0AB3">
              <w:rPr>
                <w:rFonts w:cstheme="minorHAnsi"/>
                <w:color w:val="000000" w:themeColor="text1"/>
              </w:rPr>
              <w:t>Lecturer</w:t>
            </w:r>
          </w:p>
        </w:tc>
        <w:tc>
          <w:tcPr>
            <w:tcW w:w="2600" w:type="dxa"/>
          </w:tcPr>
          <w:p w14:paraId="59055F7C" w14:textId="77777777" w:rsidR="004B2F67" w:rsidRPr="008A0AB3" w:rsidRDefault="004B2F67" w:rsidP="004B2F67">
            <w:pPr>
              <w:rPr>
                <w:rFonts w:cstheme="minorHAnsi"/>
                <w:color w:val="000000" w:themeColor="text1"/>
              </w:rPr>
            </w:pPr>
            <w:r w:rsidRPr="008A0AB3">
              <w:rPr>
                <w:rFonts w:cstheme="minorHAnsi"/>
                <w:color w:val="000000" w:themeColor="text1"/>
              </w:rPr>
              <w:t>University of California, Berkeley. School of Public Health, Division of Epidemiology, Berkeley, CA</w:t>
            </w:r>
          </w:p>
        </w:tc>
        <w:tc>
          <w:tcPr>
            <w:tcW w:w="2944" w:type="dxa"/>
          </w:tcPr>
          <w:p w14:paraId="3E2CEE11" w14:textId="77777777" w:rsidR="004B2F67" w:rsidRPr="008A0AB3" w:rsidRDefault="004B2F67" w:rsidP="004B2F67">
            <w:pPr>
              <w:rPr>
                <w:rFonts w:cstheme="minorHAnsi"/>
                <w:color w:val="000000" w:themeColor="text1"/>
              </w:rPr>
            </w:pPr>
            <w:r w:rsidRPr="008A0AB3">
              <w:rPr>
                <w:rFonts w:cstheme="minorHAnsi"/>
              </w:rPr>
              <w:t>rohinihaar@berkeley.edu</w:t>
            </w:r>
          </w:p>
        </w:tc>
      </w:tr>
    </w:tbl>
    <w:p w14:paraId="4508F6AE" w14:textId="77777777" w:rsidR="00A773EB" w:rsidRPr="008A0AB3" w:rsidRDefault="00A773EB" w:rsidP="008A0AB3">
      <w:pPr>
        <w:spacing w:line="240" w:lineRule="auto"/>
        <w:rPr>
          <w:rFonts w:cstheme="minorHAnsi"/>
          <w:color w:val="000000" w:themeColor="text1"/>
        </w:rPr>
      </w:pPr>
      <w:r w:rsidRPr="008A0AB3">
        <w:rPr>
          <w:rFonts w:cstheme="minorHAnsi"/>
          <w:color w:val="000000" w:themeColor="text1"/>
        </w:rPr>
        <w:t xml:space="preserve"> </w:t>
      </w:r>
    </w:p>
    <w:p w14:paraId="03EC52B2" w14:textId="77777777" w:rsidR="00A773EB" w:rsidRPr="008A0AB3" w:rsidRDefault="00A773EB" w:rsidP="008A0AB3">
      <w:pPr>
        <w:spacing w:line="240" w:lineRule="auto"/>
        <w:rPr>
          <w:rFonts w:cstheme="minorHAnsi"/>
          <w:b/>
          <w:color w:val="000000" w:themeColor="text1"/>
        </w:rPr>
      </w:pPr>
    </w:p>
    <w:p w14:paraId="1C2D3635" w14:textId="77777777" w:rsidR="00A773EB" w:rsidRPr="008A0AB3" w:rsidRDefault="00A773EB" w:rsidP="008A0AB3">
      <w:pPr>
        <w:spacing w:line="240" w:lineRule="auto"/>
        <w:rPr>
          <w:rFonts w:cstheme="minorHAnsi"/>
          <w:color w:val="000000" w:themeColor="text1"/>
        </w:rPr>
      </w:pPr>
      <w:r w:rsidRPr="008A0AB3">
        <w:rPr>
          <w:rFonts w:cstheme="minorHAnsi"/>
          <w:b/>
          <w:color w:val="000000" w:themeColor="text1"/>
        </w:rPr>
        <w:t>Keywords:</w:t>
      </w:r>
      <w:r w:rsidRPr="008A0AB3">
        <w:rPr>
          <w:rFonts w:cstheme="minorHAnsi"/>
          <w:color w:val="000000" w:themeColor="text1"/>
        </w:rPr>
        <w:t xml:space="preserve"> </w:t>
      </w:r>
    </w:p>
    <w:p w14:paraId="0D8543EF" w14:textId="6C3FC7B0" w:rsidR="00A773EB" w:rsidRPr="008A0AB3" w:rsidRDefault="00A773EB" w:rsidP="008A0AB3">
      <w:pPr>
        <w:spacing w:line="240" w:lineRule="auto"/>
        <w:rPr>
          <w:rFonts w:cstheme="minorHAnsi"/>
          <w:color w:val="000000" w:themeColor="text1"/>
        </w:rPr>
      </w:pPr>
      <w:r w:rsidRPr="008A0AB3">
        <w:rPr>
          <w:rFonts w:cstheme="minorHAnsi"/>
          <w:color w:val="000000" w:themeColor="text1"/>
        </w:rPr>
        <w:t xml:space="preserve">Syria, conflict, </w:t>
      </w:r>
      <w:r w:rsidR="0019344F" w:rsidRPr="008A0AB3">
        <w:rPr>
          <w:rFonts w:cstheme="minorHAnsi"/>
          <w:color w:val="000000" w:themeColor="text1"/>
        </w:rPr>
        <w:t xml:space="preserve">war, </w:t>
      </w:r>
      <w:r w:rsidRPr="008A0AB3">
        <w:rPr>
          <w:rFonts w:cstheme="minorHAnsi"/>
          <w:color w:val="000000" w:themeColor="text1"/>
        </w:rPr>
        <w:t>measles,</w:t>
      </w:r>
      <w:r w:rsidR="0019344F" w:rsidRPr="008A0AB3">
        <w:rPr>
          <w:rFonts w:cstheme="minorHAnsi"/>
          <w:color w:val="000000" w:themeColor="text1"/>
        </w:rPr>
        <w:t xml:space="preserve"> epidemic,</w:t>
      </w:r>
      <w:r w:rsidRPr="008A0AB3">
        <w:rPr>
          <w:rFonts w:cstheme="minorHAnsi"/>
          <w:color w:val="000000" w:themeColor="text1"/>
        </w:rPr>
        <w:t xml:space="preserve"> infectious diseases, surveillance</w:t>
      </w:r>
      <w:r w:rsidR="0019344F" w:rsidRPr="008A0AB3">
        <w:rPr>
          <w:rFonts w:cstheme="minorHAnsi"/>
          <w:color w:val="000000" w:themeColor="text1"/>
        </w:rPr>
        <w:t>, vaccine, vaccine-preventable disease</w:t>
      </w:r>
    </w:p>
    <w:p w14:paraId="0635D733" w14:textId="77777777" w:rsidR="00A773EB" w:rsidRPr="008A0AB3" w:rsidRDefault="00A773EB" w:rsidP="00572DF8">
      <w:pPr>
        <w:spacing w:line="240" w:lineRule="auto"/>
        <w:jc w:val="center"/>
        <w:rPr>
          <w:rFonts w:cstheme="minorHAnsi"/>
        </w:rPr>
      </w:pPr>
    </w:p>
    <w:p w14:paraId="018CE780" w14:textId="1B3A3EA2" w:rsidR="00A773EB" w:rsidRPr="008A0AB3" w:rsidRDefault="00A773EB" w:rsidP="00572DF8">
      <w:pPr>
        <w:spacing w:line="240" w:lineRule="auto"/>
        <w:jc w:val="center"/>
        <w:rPr>
          <w:rFonts w:cstheme="minorHAnsi"/>
        </w:rPr>
      </w:pPr>
    </w:p>
    <w:p w14:paraId="24817F21" w14:textId="16F6EA42" w:rsidR="00A773EB" w:rsidRPr="008A0AB3" w:rsidRDefault="00A773EB" w:rsidP="00572DF8">
      <w:pPr>
        <w:spacing w:line="240" w:lineRule="auto"/>
        <w:jc w:val="center"/>
        <w:rPr>
          <w:rFonts w:cstheme="minorHAnsi"/>
        </w:rPr>
      </w:pPr>
    </w:p>
    <w:p w14:paraId="1985B494" w14:textId="396D59FF" w:rsidR="00A773EB" w:rsidRPr="008A0AB3" w:rsidRDefault="00A773EB" w:rsidP="00572DF8">
      <w:pPr>
        <w:spacing w:line="240" w:lineRule="auto"/>
        <w:jc w:val="center"/>
        <w:rPr>
          <w:rFonts w:cstheme="minorHAnsi"/>
        </w:rPr>
      </w:pPr>
    </w:p>
    <w:p w14:paraId="33226960" w14:textId="4A314444" w:rsidR="00A773EB" w:rsidRPr="008A0AB3" w:rsidRDefault="00A773EB" w:rsidP="00572DF8">
      <w:pPr>
        <w:spacing w:line="240" w:lineRule="auto"/>
        <w:jc w:val="center"/>
        <w:rPr>
          <w:rFonts w:cstheme="minorHAnsi"/>
        </w:rPr>
      </w:pPr>
    </w:p>
    <w:p w14:paraId="3C7D2CF6" w14:textId="62D71F47" w:rsidR="0024083E" w:rsidRPr="008A0AB3" w:rsidRDefault="0024083E" w:rsidP="00572DF8">
      <w:pPr>
        <w:spacing w:line="240" w:lineRule="auto"/>
        <w:jc w:val="center"/>
        <w:rPr>
          <w:rFonts w:cstheme="minorHAnsi"/>
        </w:rPr>
      </w:pPr>
      <w:r w:rsidRPr="008A0AB3">
        <w:rPr>
          <w:rFonts w:cstheme="minorHAnsi"/>
        </w:rPr>
        <w:t>Paper 2 Draft #</w:t>
      </w:r>
      <w:r w:rsidR="000469B1">
        <w:rPr>
          <w:rFonts w:cstheme="minorHAnsi"/>
        </w:rPr>
        <w:t>4</w:t>
      </w:r>
    </w:p>
    <w:p w14:paraId="2F79E171" w14:textId="77777777" w:rsidR="000F1453" w:rsidRPr="00844A61" w:rsidRDefault="000F1453" w:rsidP="00572DF8">
      <w:pPr>
        <w:pStyle w:val="ListParagraph"/>
        <w:numPr>
          <w:ilvl w:val="0"/>
          <w:numId w:val="1"/>
        </w:numPr>
        <w:spacing w:line="240" w:lineRule="auto"/>
        <w:jc w:val="both"/>
        <w:rPr>
          <w:rFonts w:cstheme="minorHAnsi"/>
          <w:b/>
        </w:rPr>
      </w:pPr>
      <w:bookmarkStart w:id="1" w:name="Abstract"/>
      <w:r w:rsidRPr="00844A61">
        <w:rPr>
          <w:rFonts w:cstheme="minorHAnsi"/>
          <w:b/>
        </w:rPr>
        <w:t xml:space="preserve">Abstract </w:t>
      </w:r>
    </w:p>
    <w:bookmarkEnd w:id="1"/>
    <w:p w14:paraId="71CA7939" w14:textId="77777777" w:rsidR="000F1453" w:rsidRPr="00844A61" w:rsidRDefault="000F1453" w:rsidP="00572DF8">
      <w:pPr>
        <w:spacing w:line="240" w:lineRule="auto"/>
        <w:ind w:left="360" w:firstLine="360"/>
        <w:jc w:val="both"/>
        <w:rPr>
          <w:rFonts w:cstheme="minorHAnsi"/>
          <w:i/>
        </w:rPr>
      </w:pPr>
      <w:r w:rsidRPr="00844A61">
        <w:rPr>
          <w:rFonts w:cstheme="minorHAnsi"/>
          <w:i/>
        </w:rPr>
        <w:t>Background</w:t>
      </w:r>
    </w:p>
    <w:p w14:paraId="3F511971" w14:textId="4C724DA0" w:rsidR="000F1453" w:rsidRPr="008A0AB3" w:rsidRDefault="000F1453" w:rsidP="00572DF8">
      <w:pPr>
        <w:pStyle w:val="ListParagraph"/>
        <w:spacing w:line="240" w:lineRule="auto"/>
        <w:jc w:val="both"/>
        <w:rPr>
          <w:rFonts w:cstheme="minorHAnsi"/>
        </w:rPr>
      </w:pPr>
      <w:r w:rsidRPr="008A0AB3">
        <w:rPr>
          <w:rFonts w:cstheme="minorHAnsi"/>
        </w:rPr>
        <w:t xml:space="preserve">The Syrian conflict has </w:t>
      </w:r>
      <w:r w:rsidR="007C7C01" w:rsidRPr="008A0AB3">
        <w:rPr>
          <w:rFonts w:cstheme="minorHAnsi"/>
        </w:rPr>
        <w:t>dramatically</w:t>
      </w:r>
      <w:r w:rsidRPr="008A0AB3">
        <w:rPr>
          <w:rFonts w:cstheme="minorHAnsi"/>
        </w:rPr>
        <w:t xml:space="preserve"> changed the public health landscape of Syria since its onset in March of 2011. Indiscriminate targeting of healthcare facilities, transports, medical personnel, and patients throughout the conflict </w:t>
      </w:r>
      <w:r w:rsidR="00B541F1">
        <w:rPr>
          <w:rFonts w:cstheme="minorHAnsi"/>
        </w:rPr>
        <w:t>has</w:t>
      </w:r>
      <w:r w:rsidRPr="008A0AB3">
        <w:rPr>
          <w:rFonts w:cstheme="minorHAnsi"/>
        </w:rPr>
        <w:t xml:space="preserve"> had tremendous impact on Syria’s healthcare capacity and priorities.</w:t>
      </w:r>
      <w:r w:rsidR="0001467A" w:rsidRPr="008A0AB3">
        <w:rPr>
          <w:rFonts w:cstheme="minorHAnsi"/>
        </w:rPr>
        <w:t xml:space="preserve"> </w:t>
      </w:r>
      <w:r w:rsidR="00B541F1">
        <w:rPr>
          <w:rFonts w:cstheme="minorHAnsi"/>
        </w:rPr>
        <w:t>These attacks on healthcare, c</w:t>
      </w:r>
      <w:r w:rsidR="0001467A" w:rsidRPr="008A0AB3">
        <w:rPr>
          <w:rFonts w:cstheme="minorHAnsi"/>
        </w:rPr>
        <w:t xml:space="preserve">oupled with depleted resources and increased security risks, </w:t>
      </w:r>
      <w:r w:rsidR="00B541F1">
        <w:rPr>
          <w:rFonts w:cstheme="minorHAnsi"/>
        </w:rPr>
        <w:t xml:space="preserve">have disrupted </w:t>
      </w:r>
      <w:r w:rsidR="0001467A" w:rsidRPr="008A0AB3">
        <w:rPr>
          <w:rFonts w:cstheme="minorHAnsi"/>
        </w:rPr>
        <w:t xml:space="preserve">many routine services, including vaccinations, </w:t>
      </w:r>
      <w:r w:rsidR="006822AF" w:rsidRPr="008A0AB3">
        <w:rPr>
          <w:rFonts w:cstheme="minorHAnsi"/>
        </w:rPr>
        <w:t>across</w:t>
      </w:r>
      <w:r w:rsidR="0001467A" w:rsidRPr="008A0AB3">
        <w:rPr>
          <w:rFonts w:cstheme="minorHAnsi"/>
        </w:rPr>
        <w:t xml:space="preserve"> several regions </w:t>
      </w:r>
      <w:r w:rsidR="006822AF" w:rsidRPr="008A0AB3">
        <w:rPr>
          <w:rFonts w:cstheme="minorHAnsi"/>
        </w:rPr>
        <w:t>in</w:t>
      </w:r>
      <w:r w:rsidR="0001467A" w:rsidRPr="008A0AB3">
        <w:rPr>
          <w:rFonts w:cstheme="minorHAnsi"/>
        </w:rPr>
        <w:t xml:space="preserve"> Syria</w:t>
      </w:r>
      <w:r w:rsidR="006822AF" w:rsidRPr="008A0AB3">
        <w:rPr>
          <w:rFonts w:cstheme="minorHAnsi"/>
        </w:rPr>
        <w:t>.</w:t>
      </w:r>
      <w:r w:rsidR="008A0AB3">
        <w:rPr>
          <w:rFonts w:cstheme="minorHAnsi"/>
        </w:rPr>
        <w:t xml:space="preserve"> </w:t>
      </w:r>
      <w:r w:rsidR="006822AF" w:rsidRPr="008A0AB3">
        <w:rPr>
          <w:rFonts w:cstheme="minorHAnsi"/>
        </w:rPr>
        <w:t xml:space="preserve"> </w:t>
      </w:r>
      <w:r w:rsidRPr="008A0AB3">
        <w:rPr>
          <w:rFonts w:cstheme="minorHAnsi"/>
        </w:rPr>
        <w:t xml:space="preserve">The Assistance Coordination Unit (ACU) has established a robust active surveillance system, known as the </w:t>
      </w:r>
      <w:r w:rsidR="00E75164">
        <w:rPr>
          <w:rFonts w:cstheme="minorHAnsi"/>
        </w:rPr>
        <w:t>Early</w:t>
      </w:r>
      <w:r w:rsidRPr="008A0AB3">
        <w:rPr>
          <w:rFonts w:cstheme="minorHAnsi"/>
        </w:rPr>
        <w:t xml:space="preserve"> Warning </w:t>
      </w:r>
      <w:r w:rsidR="0092489C">
        <w:rPr>
          <w:rFonts w:cstheme="minorHAnsi"/>
        </w:rPr>
        <w:t xml:space="preserve">Alert </w:t>
      </w:r>
      <w:r w:rsidRPr="008A0AB3">
        <w:rPr>
          <w:rFonts w:cstheme="minorHAnsi"/>
        </w:rPr>
        <w:t xml:space="preserve">and Response Network (EWARN), for infectious disease syndromes in opposition-held territories. </w:t>
      </w:r>
      <w:r w:rsidR="0077612C" w:rsidRPr="008A0AB3">
        <w:rPr>
          <w:rFonts w:cstheme="minorHAnsi"/>
        </w:rPr>
        <w:t>There is a critical need to better understand infectious diseases in conflict-affected communities</w:t>
      </w:r>
      <w:r w:rsidR="007A7698">
        <w:rPr>
          <w:rFonts w:cstheme="minorHAnsi"/>
        </w:rPr>
        <w:t>,</w:t>
      </w:r>
      <w:r w:rsidR="0077612C" w:rsidRPr="008A0AB3">
        <w:rPr>
          <w:rFonts w:cstheme="minorHAnsi"/>
        </w:rPr>
        <w:t xml:space="preserve"> and the ACU database provides a unique opportunity to do so in Syria. </w:t>
      </w:r>
      <w:r w:rsidR="007C7C01" w:rsidRPr="008A0AB3">
        <w:rPr>
          <w:rFonts w:cstheme="minorHAnsi"/>
        </w:rPr>
        <w:t xml:space="preserve">This study </w:t>
      </w:r>
      <w:r w:rsidR="008A0AB3">
        <w:rPr>
          <w:rFonts w:cstheme="minorHAnsi"/>
        </w:rPr>
        <w:t xml:space="preserve">focuses on </w:t>
      </w:r>
      <w:r w:rsidR="007C7C01" w:rsidRPr="008A0AB3">
        <w:rPr>
          <w:rFonts w:cstheme="minorHAnsi"/>
        </w:rPr>
        <w:t xml:space="preserve">trends </w:t>
      </w:r>
      <w:r w:rsidR="007A7698">
        <w:rPr>
          <w:rFonts w:cstheme="minorHAnsi"/>
        </w:rPr>
        <w:t>in the incidence of</w:t>
      </w:r>
      <w:r w:rsidR="007C7C01" w:rsidRPr="008A0AB3">
        <w:rPr>
          <w:rFonts w:cstheme="minorHAnsi"/>
        </w:rPr>
        <w:t xml:space="preserve"> measles in northern Syria</w:t>
      </w:r>
      <w:r w:rsidR="007A7698">
        <w:rPr>
          <w:rFonts w:cstheme="minorHAnsi"/>
        </w:rPr>
        <w:t xml:space="preserve"> </w:t>
      </w:r>
      <w:r w:rsidR="008A0AB3">
        <w:rPr>
          <w:rFonts w:cstheme="minorHAnsi"/>
        </w:rPr>
        <w:t xml:space="preserve">and analyzes </w:t>
      </w:r>
      <w:r w:rsidR="007C7C01" w:rsidRPr="008A0AB3">
        <w:rPr>
          <w:rFonts w:cstheme="minorHAnsi"/>
        </w:rPr>
        <w:t>two consecutive epidemics in 2017 and 2018.</w:t>
      </w:r>
      <w:ins w:id="2" w:author="Rohini Haar" w:date="2019-09-25T13:54:00Z">
        <w:r w:rsidR="008A0AB3">
          <w:rPr>
            <w:rFonts w:cstheme="minorHAnsi"/>
          </w:rPr>
          <w:t xml:space="preserve"> </w:t>
        </w:r>
        <w:r w:rsidR="008A0AB3" w:rsidRPr="007A7698">
          <w:rPr>
            <w:rFonts w:cstheme="minorHAnsi"/>
            <w:highlight w:val="yellow"/>
          </w:rPr>
          <w:t>Measles was chosen because…</w:t>
        </w:r>
        <w:r w:rsidR="008A0AB3">
          <w:rPr>
            <w:rFonts w:cstheme="minorHAnsi"/>
          </w:rPr>
          <w:t xml:space="preserve"> </w:t>
        </w:r>
      </w:ins>
    </w:p>
    <w:p w14:paraId="2549E6BC" w14:textId="77777777" w:rsidR="000F1453" w:rsidRPr="00844A61" w:rsidRDefault="000F1453" w:rsidP="00572DF8">
      <w:pPr>
        <w:spacing w:line="240" w:lineRule="auto"/>
        <w:ind w:firstLine="720"/>
        <w:jc w:val="both"/>
        <w:rPr>
          <w:rFonts w:cstheme="minorHAnsi"/>
          <w:i/>
        </w:rPr>
      </w:pPr>
      <w:r w:rsidRPr="00844A61">
        <w:rPr>
          <w:rFonts w:cstheme="minorHAnsi"/>
          <w:i/>
        </w:rPr>
        <w:t>Methods</w:t>
      </w:r>
    </w:p>
    <w:p w14:paraId="7B35E7FC" w14:textId="63C2D113" w:rsidR="000F1453" w:rsidRPr="008A0AB3" w:rsidRDefault="000F1453" w:rsidP="00572DF8">
      <w:pPr>
        <w:spacing w:line="240" w:lineRule="auto"/>
        <w:ind w:left="720"/>
        <w:jc w:val="both"/>
        <w:rPr>
          <w:rFonts w:cstheme="minorHAnsi"/>
        </w:rPr>
      </w:pPr>
      <w:r w:rsidRPr="008A0AB3">
        <w:rPr>
          <w:rFonts w:cstheme="minorHAnsi"/>
        </w:rPr>
        <w:t xml:space="preserve">The ACU </w:t>
      </w:r>
      <w:r w:rsidR="006C7026">
        <w:rPr>
          <w:rFonts w:cstheme="minorHAnsi"/>
        </w:rPr>
        <w:t>uses</w:t>
      </w:r>
      <w:r w:rsidRPr="008A0AB3">
        <w:rPr>
          <w:rFonts w:cstheme="minorHAnsi"/>
        </w:rPr>
        <w:t xml:space="preserve"> modified World Health Organization case definitions for the 13 syndromes covered by EWARN</w:t>
      </w:r>
      <w:r w:rsidR="007B3F7A" w:rsidRPr="008A0AB3">
        <w:rPr>
          <w:rFonts w:cstheme="minorHAnsi"/>
        </w:rPr>
        <w:t xml:space="preserve">, including </w:t>
      </w:r>
      <w:r w:rsidR="007060E2">
        <w:rPr>
          <w:rFonts w:cstheme="minorHAnsi"/>
        </w:rPr>
        <w:t xml:space="preserve">suspected </w:t>
      </w:r>
      <w:r w:rsidR="007B3F7A" w:rsidRPr="008A0AB3">
        <w:rPr>
          <w:rFonts w:cstheme="minorHAnsi"/>
        </w:rPr>
        <w:t xml:space="preserve">measles, </w:t>
      </w:r>
      <w:r w:rsidR="007060E2">
        <w:rPr>
          <w:rFonts w:cstheme="minorHAnsi"/>
        </w:rPr>
        <w:t>acute flaccid paralysis</w:t>
      </w:r>
      <w:r w:rsidR="00FE25F5">
        <w:rPr>
          <w:rFonts w:cstheme="minorHAnsi"/>
        </w:rPr>
        <w:t>,</w:t>
      </w:r>
      <w:r w:rsidR="007B3F7A" w:rsidRPr="008A0AB3">
        <w:rPr>
          <w:rFonts w:cstheme="minorHAnsi"/>
        </w:rPr>
        <w:t xml:space="preserve"> and diarrheal diseases</w:t>
      </w:r>
      <w:r w:rsidR="00FE25F5">
        <w:rPr>
          <w:rFonts w:cstheme="minorHAnsi"/>
        </w:rPr>
        <w:t>,</w:t>
      </w:r>
      <w:r w:rsidR="0092489C">
        <w:rPr>
          <w:rFonts w:cstheme="minorHAnsi"/>
        </w:rPr>
        <w:t xml:space="preserve"> amongst others</w:t>
      </w:r>
      <w:r w:rsidRPr="008A0AB3">
        <w:rPr>
          <w:rFonts w:cstheme="minorHAnsi"/>
        </w:rPr>
        <w:t>. We conducted a retrospective time-series analysis</w:t>
      </w:r>
      <w:r w:rsidR="00783A8C" w:rsidRPr="008A0AB3">
        <w:rPr>
          <w:rFonts w:cstheme="minorHAnsi"/>
        </w:rPr>
        <w:t xml:space="preserve"> </w:t>
      </w:r>
      <w:r w:rsidR="00E40C86">
        <w:rPr>
          <w:rFonts w:cstheme="minorHAnsi"/>
        </w:rPr>
        <w:t>of</w:t>
      </w:r>
      <w:r w:rsidR="00783A8C" w:rsidRPr="008A0AB3">
        <w:rPr>
          <w:rFonts w:cstheme="minorHAnsi"/>
        </w:rPr>
        <w:t xml:space="preserve"> </w:t>
      </w:r>
      <w:commentRangeStart w:id="3"/>
      <w:r w:rsidR="00783A8C" w:rsidRPr="008A0AB3">
        <w:rPr>
          <w:rFonts w:cstheme="minorHAnsi"/>
        </w:rPr>
        <w:t>measles incidence</w:t>
      </w:r>
      <w:commentRangeEnd w:id="3"/>
      <w:r w:rsidR="002E5171" w:rsidRPr="008A0AB3">
        <w:rPr>
          <w:rStyle w:val="CommentReference"/>
          <w:rFonts w:cstheme="minorHAnsi"/>
          <w:sz w:val="22"/>
          <w:szCs w:val="22"/>
        </w:rPr>
        <w:commentReference w:id="3"/>
      </w:r>
      <w:r w:rsidRPr="008A0AB3">
        <w:rPr>
          <w:rFonts w:cstheme="minorHAnsi"/>
        </w:rPr>
        <w:t xml:space="preserve"> using EWARN data </w:t>
      </w:r>
      <w:r w:rsidR="00E40C86">
        <w:rPr>
          <w:rFonts w:cstheme="minorHAnsi"/>
        </w:rPr>
        <w:t>for</w:t>
      </w:r>
      <w:r w:rsidRPr="008A0AB3">
        <w:rPr>
          <w:rFonts w:cstheme="minorHAnsi"/>
        </w:rPr>
        <w:t xml:space="preserve"> clinical case counts</w:t>
      </w:r>
      <w:r w:rsidR="00E40C86">
        <w:rPr>
          <w:rFonts w:cstheme="minorHAnsi"/>
        </w:rPr>
        <w:t xml:space="preserve"> of measles</w:t>
      </w:r>
      <w:r w:rsidR="00D621CA" w:rsidRPr="008A0AB3">
        <w:rPr>
          <w:rFonts w:cstheme="minorHAnsi"/>
        </w:rPr>
        <w:t xml:space="preserve"> </w:t>
      </w:r>
      <w:r w:rsidRPr="008A0AB3">
        <w:rPr>
          <w:rFonts w:cstheme="minorHAnsi"/>
        </w:rPr>
        <w:t xml:space="preserve">between January 2015 </w:t>
      </w:r>
      <w:r w:rsidR="00E40C86">
        <w:rPr>
          <w:rFonts w:cstheme="minorHAnsi"/>
        </w:rPr>
        <w:t>and</w:t>
      </w:r>
      <w:r w:rsidRPr="008A0AB3">
        <w:rPr>
          <w:rFonts w:cstheme="minorHAnsi"/>
        </w:rPr>
        <w:t xml:space="preserve"> June 2019. </w:t>
      </w:r>
      <w:r w:rsidR="00783A8C" w:rsidRPr="008A0AB3">
        <w:rPr>
          <w:rFonts w:cstheme="minorHAnsi"/>
        </w:rPr>
        <w:t xml:space="preserve">We compared regional and temporal </w:t>
      </w:r>
      <w:r w:rsidR="00E40C86">
        <w:rPr>
          <w:rFonts w:cstheme="minorHAnsi"/>
        </w:rPr>
        <w:t>trends</w:t>
      </w:r>
      <w:r w:rsidR="00783A8C" w:rsidRPr="008A0AB3">
        <w:rPr>
          <w:rFonts w:cstheme="minorHAnsi"/>
        </w:rPr>
        <w:t xml:space="preserve"> to assess for significant differences between geographic areas or across time.</w:t>
      </w:r>
    </w:p>
    <w:p w14:paraId="5E11A8FA" w14:textId="5C795F10" w:rsidR="000F1453" w:rsidRPr="00844A61" w:rsidRDefault="000F1453" w:rsidP="00572DF8">
      <w:pPr>
        <w:spacing w:line="240" w:lineRule="auto"/>
        <w:ind w:firstLine="720"/>
        <w:jc w:val="both"/>
        <w:rPr>
          <w:rFonts w:cstheme="minorHAnsi"/>
          <w:i/>
        </w:rPr>
      </w:pPr>
      <w:r w:rsidRPr="00844A61">
        <w:rPr>
          <w:rFonts w:cstheme="minorHAnsi"/>
          <w:i/>
        </w:rPr>
        <w:t>Results</w:t>
      </w:r>
    </w:p>
    <w:p w14:paraId="3740C859" w14:textId="0E8644D9" w:rsidR="005F4745" w:rsidRPr="008A0AB3" w:rsidRDefault="005F4745" w:rsidP="00387B0B">
      <w:pPr>
        <w:spacing w:line="240" w:lineRule="auto"/>
        <w:ind w:left="720"/>
        <w:jc w:val="both"/>
        <w:rPr>
          <w:rFonts w:cstheme="minorHAnsi"/>
        </w:rPr>
      </w:pPr>
      <w:r w:rsidRPr="008A0AB3">
        <w:rPr>
          <w:rFonts w:cstheme="minorHAnsi"/>
        </w:rPr>
        <w:t xml:space="preserve">There were 27,707 clinical cases of measles reported </w:t>
      </w:r>
      <w:r w:rsidR="006429D6">
        <w:rPr>
          <w:rFonts w:cstheme="minorHAnsi"/>
        </w:rPr>
        <w:t>during</w:t>
      </w:r>
      <w:r w:rsidRPr="008A0AB3">
        <w:rPr>
          <w:rFonts w:cstheme="minorHAnsi"/>
        </w:rPr>
        <w:t xml:space="preserve"> the study period. </w:t>
      </w:r>
      <w:r w:rsidR="003D20B6" w:rsidRPr="008A0AB3">
        <w:rPr>
          <w:rFonts w:cstheme="minorHAnsi"/>
        </w:rPr>
        <w:t xml:space="preserve">Children &lt;5 years </w:t>
      </w:r>
      <w:r w:rsidR="00061CDB">
        <w:rPr>
          <w:rFonts w:cstheme="minorHAnsi"/>
        </w:rPr>
        <w:t xml:space="preserve">of age </w:t>
      </w:r>
      <w:r w:rsidR="003D20B6" w:rsidRPr="008A0AB3">
        <w:rPr>
          <w:rFonts w:cstheme="minorHAnsi"/>
        </w:rPr>
        <w:t>were at greater risk</w:t>
      </w:r>
      <w:r w:rsidR="006F7530" w:rsidRPr="008A0AB3">
        <w:rPr>
          <w:rFonts w:cstheme="minorHAnsi"/>
        </w:rPr>
        <w:t xml:space="preserve"> than the rest of the population</w:t>
      </w:r>
      <w:r w:rsidR="003D20B6" w:rsidRPr="008A0AB3">
        <w:rPr>
          <w:rFonts w:cstheme="minorHAnsi"/>
        </w:rPr>
        <w:t xml:space="preserve"> </w:t>
      </w:r>
      <w:commentRangeStart w:id="4"/>
      <w:r w:rsidR="003D20B6" w:rsidRPr="008A0AB3">
        <w:rPr>
          <w:rFonts w:cstheme="minorHAnsi"/>
        </w:rPr>
        <w:t>(</w:t>
      </w:r>
      <w:r w:rsidR="006D054D">
        <w:rPr>
          <w:rFonts w:cstheme="minorHAnsi"/>
        </w:rPr>
        <w:t>Wilcoxon</w:t>
      </w:r>
      <w:r w:rsidR="00F84287">
        <w:rPr>
          <w:rFonts w:cstheme="minorHAnsi"/>
        </w:rPr>
        <w:t xml:space="preserve"> signed-rank test</w:t>
      </w:r>
      <w:r w:rsidR="005E2798">
        <w:rPr>
          <w:rFonts w:cstheme="minorHAnsi"/>
        </w:rPr>
        <w:t xml:space="preserve">, </w:t>
      </w:r>
      <w:r w:rsidR="003D20B6" w:rsidRPr="008A0AB3">
        <w:rPr>
          <w:rFonts w:cstheme="minorHAnsi"/>
        </w:rPr>
        <w:t>p</w:t>
      </w:r>
      <w:r w:rsidR="00F93558">
        <w:rPr>
          <w:rFonts w:cstheme="minorHAnsi"/>
        </w:rPr>
        <w:t xml:space="preserve">-value </w:t>
      </w:r>
      <w:r w:rsidR="008A0AB3">
        <w:rPr>
          <w:rFonts w:cstheme="minorHAnsi"/>
        </w:rPr>
        <w:t>&lt;</w:t>
      </w:r>
      <w:r w:rsidR="00000210">
        <w:rPr>
          <w:rFonts w:cstheme="minorHAnsi"/>
        </w:rPr>
        <w:t xml:space="preserve"> 0</w:t>
      </w:r>
      <w:r w:rsidR="008A0AB3">
        <w:rPr>
          <w:rFonts w:cstheme="minorHAnsi"/>
        </w:rPr>
        <w:t>.001</w:t>
      </w:r>
      <w:r w:rsidR="003D20B6" w:rsidRPr="008A0AB3">
        <w:rPr>
          <w:rFonts w:cstheme="minorHAnsi"/>
        </w:rPr>
        <w:t>)</w:t>
      </w:r>
      <w:r w:rsidR="006F7530" w:rsidRPr="008A0AB3">
        <w:rPr>
          <w:rFonts w:cstheme="minorHAnsi"/>
        </w:rPr>
        <w:t xml:space="preserve">, </w:t>
      </w:r>
      <w:commentRangeEnd w:id="4"/>
      <w:r w:rsidR="008A0AB3">
        <w:rPr>
          <w:rStyle w:val="CommentReference"/>
        </w:rPr>
        <w:commentReference w:id="4"/>
      </w:r>
      <w:r w:rsidR="006F7530" w:rsidRPr="008A0AB3">
        <w:rPr>
          <w:rFonts w:cstheme="minorHAnsi"/>
        </w:rPr>
        <w:t xml:space="preserve">and there was no significant difference </w:t>
      </w:r>
      <w:r w:rsidR="00061CDB">
        <w:rPr>
          <w:rFonts w:cstheme="minorHAnsi"/>
        </w:rPr>
        <w:t>in the incidence of measles by sex</w:t>
      </w:r>
      <w:r w:rsidR="006F7530" w:rsidRPr="008A0AB3">
        <w:rPr>
          <w:rFonts w:cstheme="minorHAnsi"/>
        </w:rPr>
        <w:t xml:space="preserve"> across all ages (</w:t>
      </w:r>
      <w:r w:rsidR="00F84287">
        <w:rPr>
          <w:rFonts w:cstheme="minorHAnsi"/>
        </w:rPr>
        <w:t>Wilcoxon signed-rank test</w:t>
      </w:r>
      <w:r w:rsidR="009364A5" w:rsidRPr="008A0AB3">
        <w:rPr>
          <w:rFonts w:cstheme="minorHAnsi"/>
        </w:rPr>
        <w:t xml:space="preserve">, </w:t>
      </w:r>
      <w:r w:rsidR="006F7530" w:rsidRPr="008A0AB3">
        <w:rPr>
          <w:rFonts w:cstheme="minorHAnsi"/>
        </w:rPr>
        <w:t xml:space="preserve">p-value = 0.143); however, there </w:t>
      </w:r>
      <w:r w:rsidR="008A0AB3">
        <w:rPr>
          <w:rFonts w:cstheme="minorHAnsi"/>
        </w:rPr>
        <w:t xml:space="preserve">was a </w:t>
      </w:r>
      <w:r w:rsidR="006F7530" w:rsidRPr="008A0AB3">
        <w:rPr>
          <w:rFonts w:cstheme="minorHAnsi"/>
        </w:rPr>
        <w:t xml:space="preserve">significant difference between males ≥5 years and females ≥5 years, </w:t>
      </w:r>
      <w:commentRangeStart w:id="5"/>
      <w:r w:rsidR="006F7530" w:rsidRPr="008A0AB3">
        <w:rPr>
          <w:rFonts w:cstheme="minorHAnsi"/>
        </w:rPr>
        <w:t xml:space="preserve">with more clinical cases </w:t>
      </w:r>
      <w:commentRangeEnd w:id="5"/>
      <w:r w:rsidR="009362E1">
        <w:rPr>
          <w:rStyle w:val="CommentReference"/>
        </w:rPr>
        <w:commentReference w:id="5"/>
      </w:r>
      <w:r w:rsidR="006F7530" w:rsidRPr="008A0AB3">
        <w:rPr>
          <w:rFonts w:cstheme="minorHAnsi"/>
        </w:rPr>
        <w:t xml:space="preserve">of </w:t>
      </w:r>
      <w:r w:rsidR="00660064" w:rsidRPr="008A0AB3">
        <w:rPr>
          <w:rFonts w:cstheme="minorHAnsi"/>
        </w:rPr>
        <w:t>fe</w:t>
      </w:r>
      <w:r w:rsidR="006F7530" w:rsidRPr="008A0AB3">
        <w:rPr>
          <w:rFonts w:cstheme="minorHAnsi"/>
        </w:rPr>
        <w:t>males (</w:t>
      </w:r>
      <w:r w:rsidR="00F84287">
        <w:rPr>
          <w:rFonts w:cstheme="minorHAnsi"/>
        </w:rPr>
        <w:t xml:space="preserve">Wilcoxon signed-rank </w:t>
      </w:r>
      <w:r w:rsidR="009364A5" w:rsidRPr="008A0AB3">
        <w:rPr>
          <w:rFonts w:cstheme="minorHAnsi"/>
        </w:rPr>
        <w:t xml:space="preserve">test, </w:t>
      </w:r>
      <w:r w:rsidR="006F7530" w:rsidRPr="008A0AB3">
        <w:rPr>
          <w:rFonts w:cstheme="minorHAnsi"/>
        </w:rPr>
        <w:t>p-value = 0.026</w:t>
      </w:r>
      <w:r w:rsidR="00061CDB">
        <w:rPr>
          <w:rFonts w:cstheme="minorHAnsi"/>
        </w:rPr>
        <w:t>4</w:t>
      </w:r>
      <w:r w:rsidR="006F7530" w:rsidRPr="008A0AB3">
        <w:rPr>
          <w:rFonts w:cstheme="minorHAnsi"/>
        </w:rPr>
        <w:t>). There were significant differences in</w:t>
      </w:r>
      <w:r w:rsidR="00C46C0A">
        <w:rPr>
          <w:rFonts w:cstheme="minorHAnsi"/>
        </w:rPr>
        <w:t xml:space="preserve"> the medians of</w:t>
      </w:r>
      <w:r w:rsidR="006F7530" w:rsidRPr="008A0AB3">
        <w:rPr>
          <w:rFonts w:cstheme="minorHAnsi"/>
        </w:rPr>
        <w:t xml:space="preserve"> measles incidence across </w:t>
      </w:r>
      <w:r w:rsidR="00C46C0A">
        <w:rPr>
          <w:rFonts w:cstheme="minorHAnsi"/>
        </w:rPr>
        <w:t xml:space="preserve">all </w:t>
      </w:r>
      <w:r w:rsidR="006F7530" w:rsidRPr="008A0AB3">
        <w:rPr>
          <w:rFonts w:cstheme="minorHAnsi"/>
        </w:rPr>
        <w:t>years</w:t>
      </w:r>
      <w:r w:rsidR="009364A5" w:rsidRPr="008A0AB3">
        <w:rPr>
          <w:rFonts w:cstheme="minorHAnsi"/>
        </w:rPr>
        <w:t xml:space="preserve"> (</w:t>
      </w:r>
      <w:proofErr w:type="spellStart"/>
      <w:r w:rsidR="009364A5" w:rsidRPr="008A0AB3">
        <w:rPr>
          <w:rFonts w:cstheme="minorHAnsi"/>
        </w:rPr>
        <w:t>Kruskall</w:t>
      </w:r>
      <w:proofErr w:type="spellEnd"/>
      <w:r w:rsidR="009364A5" w:rsidRPr="008A0AB3">
        <w:rPr>
          <w:rFonts w:cstheme="minorHAnsi"/>
        </w:rPr>
        <w:t>-Wallis test, p-value &lt;</w:t>
      </w:r>
      <w:r w:rsidR="009F6131">
        <w:rPr>
          <w:rFonts w:cstheme="minorHAnsi"/>
        </w:rPr>
        <w:t xml:space="preserve"> 0.001</w:t>
      </w:r>
      <w:r w:rsidR="009364A5" w:rsidRPr="008A0AB3">
        <w:rPr>
          <w:rFonts w:eastAsiaTheme="minorEastAsia" w:cstheme="minorHAnsi"/>
        </w:rPr>
        <w:t>)</w:t>
      </w:r>
      <w:r w:rsidR="00C46C0A">
        <w:rPr>
          <w:rFonts w:eastAsiaTheme="minorEastAsia" w:cstheme="minorHAnsi"/>
        </w:rPr>
        <w:t xml:space="preserve"> and in</w:t>
      </w:r>
      <w:r w:rsidR="001716C5">
        <w:rPr>
          <w:rFonts w:eastAsiaTheme="minorEastAsia" w:cstheme="minorHAnsi"/>
        </w:rPr>
        <w:t xml:space="preserve"> each</w:t>
      </w:r>
      <w:r w:rsidR="00C46C0A">
        <w:rPr>
          <w:rFonts w:eastAsiaTheme="minorEastAsia" w:cstheme="minorHAnsi"/>
        </w:rPr>
        <w:t xml:space="preserve"> pairwise comparison of </w:t>
      </w:r>
      <w:r w:rsidR="001716C5">
        <w:rPr>
          <w:rFonts w:eastAsiaTheme="minorEastAsia" w:cstheme="minorHAnsi"/>
        </w:rPr>
        <w:t>years</w:t>
      </w:r>
      <w:r w:rsidR="00C46C0A">
        <w:rPr>
          <w:rFonts w:eastAsiaTheme="minorEastAsia" w:cstheme="minorHAnsi"/>
        </w:rPr>
        <w:t xml:space="preserve"> (Wilcoxon signed-rank test, </w:t>
      </w:r>
      <w:r w:rsidR="00C46C0A" w:rsidRPr="00C46C0A">
        <w:rPr>
          <w:rFonts w:eastAsiaTheme="minorEastAsia" w:cstheme="minorHAnsi"/>
          <w:highlight w:val="yellow"/>
        </w:rPr>
        <w:t>Table X)</w:t>
      </w:r>
      <w:r w:rsidR="006F7530" w:rsidRPr="008A0AB3">
        <w:rPr>
          <w:rFonts w:cstheme="minorHAnsi"/>
        </w:rPr>
        <w:t xml:space="preserve">, as well as across </w:t>
      </w:r>
      <w:r w:rsidR="00C46C0A">
        <w:rPr>
          <w:rFonts w:cstheme="minorHAnsi"/>
        </w:rPr>
        <w:t>all</w:t>
      </w:r>
      <w:r w:rsidR="006F7530" w:rsidRPr="008A0AB3">
        <w:rPr>
          <w:rFonts w:cstheme="minorHAnsi"/>
        </w:rPr>
        <w:t xml:space="preserve"> geographic regions</w:t>
      </w:r>
      <w:r w:rsidR="009364A5" w:rsidRPr="008A0AB3">
        <w:rPr>
          <w:rFonts w:cstheme="minorHAnsi"/>
        </w:rPr>
        <w:t xml:space="preserve"> </w:t>
      </w:r>
      <w:r w:rsidR="00F93558">
        <w:rPr>
          <w:rFonts w:cstheme="minorHAnsi"/>
        </w:rPr>
        <w:t>(</w:t>
      </w:r>
      <w:proofErr w:type="spellStart"/>
      <w:r w:rsidR="009364A5" w:rsidRPr="008A0AB3">
        <w:rPr>
          <w:rFonts w:cstheme="minorHAnsi"/>
        </w:rPr>
        <w:t>Kruskall</w:t>
      </w:r>
      <w:proofErr w:type="spellEnd"/>
      <w:r w:rsidR="009364A5" w:rsidRPr="008A0AB3">
        <w:rPr>
          <w:rFonts w:cstheme="minorHAnsi"/>
        </w:rPr>
        <w:t>-Wallis test</w:t>
      </w:r>
      <w:r w:rsidR="006F7530" w:rsidRPr="008A0AB3">
        <w:rPr>
          <w:rFonts w:cstheme="minorHAnsi"/>
        </w:rPr>
        <w:t>,</w:t>
      </w:r>
      <w:r w:rsidR="009364A5" w:rsidRPr="008A0AB3">
        <w:rPr>
          <w:rFonts w:cstheme="minorHAnsi"/>
        </w:rPr>
        <w:t xml:space="preserve"> </w:t>
      </w:r>
      <w:r w:rsidR="009F6131">
        <w:rPr>
          <w:rFonts w:cstheme="minorHAnsi"/>
        </w:rPr>
        <w:t>p-value &lt; 0.001</w:t>
      </w:r>
      <w:r w:rsidR="009364A5" w:rsidRPr="008A0AB3">
        <w:rPr>
          <w:rFonts w:eastAsiaTheme="minorEastAsia" w:cstheme="minorHAnsi"/>
        </w:rPr>
        <w:t>)</w:t>
      </w:r>
      <w:r w:rsidR="00C46C0A">
        <w:rPr>
          <w:rFonts w:eastAsiaTheme="minorEastAsia" w:cstheme="minorHAnsi"/>
        </w:rPr>
        <w:t xml:space="preserve"> and in </w:t>
      </w:r>
      <w:r w:rsidR="001716C5">
        <w:rPr>
          <w:rFonts w:eastAsiaTheme="minorEastAsia" w:cstheme="minorHAnsi"/>
        </w:rPr>
        <w:t xml:space="preserve">almost each </w:t>
      </w:r>
      <w:r w:rsidR="00C46C0A">
        <w:rPr>
          <w:rFonts w:eastAsiaTheme="minorEastAsia" w:cstheme="minorHAnsi"/>
        </w:rPr>
        <w:t xml:space="preserve">pairwise </w:t>
      </w:r>
      <w:r w:rsidR="001716C5">
        <w:rPr>
          <w:rFonts w:eastAsiaTheme="minorEastAsia" w:cstheme="minorHAnsi"/>
        </w:rPr>
        <w:t xml:space="preserve">comparison of geographic regions (Wilcoxon rank-sum test, </w:t>
      </w:r>
      <w:r w:rsidR="001716C5" w:rsidRPr="001716C5">
        <w:rPr>
          <w:rFonts w:eastAsiaTheme="minorEastAsia" w:cstheme="minorHAnsi"/>
          <w:highlight w:val="yellow"/>
        </w:rPr>
        <w:t>Table Y</w:t>
      </w:r>
      <w:r w:rsidR="001716C5">
        <w:rPr>
          <w:rFonts w:eastAsiaTheme="minorEastAsia" w:cstheme="minorHAnsi"/>
        </w:rPr>
        <w:t>)</w:t>
      </w:r>
      <w:r w:rsidR="009364A5" w:rsidRPr="008A0AB3">
        <w:rPr>
          <w:rFonts w:eastAsiaTheme="minorEastAsia" w:cstheme="minorHAnsi"/>
        </w:rPr>
        <w:t xml:space="preserve">. There were major measles </w:t>
      </w:r>
      <w:commentRangeStart w:id="6"/>
      <w:r w:rsidR="009364A5" w:rsidRPr="008A0AB3">
        <w:rPr>
          <w:rFonts w:cstheme="minorHAnsi"/>
        </w:rPr>
        <w:t>outbreaks</w:t>
      </w:r>
      <w:commentRangeEnd w:id="6"/>
      <w:r w:rsidR="00BB2C04">
        <w:rPr>
          <w:rStyle w:val="CommentReference"/>
        </w:rPr>
        <w:commentReference w:id="6"/>
      </w:r>
      <w:r w:rsidR="009364A5" w:rsidRPr="008A0AB3">
        <w:rPr>
          <w:rFonts w:cstheme="minorHAnsi"/>
        </w:rPr>
        <w:t xml:space="preserve"> in 2017 and 2018, </w:t>
      </w:r>
      <w:r w:rsidR="003F37FA" w:rsidRPr="008A0AB3">
        <w:rPr>
          <w:rFonts w:cstheme="minorHAnsi"/>
        </w:rPr>
        <w:t>primarily in</w:t>
      </w:r>
      <w:r w:rsidR="006F7530" w:rsidRPr="008A0AB3">
        <w:rPr>
          <w:rFonts w:cstheme="minorHAnsi"/>
        </w:rPr>
        <w:t xml:space="preserve"> the eastern governorates of Ar-Raqqa and Deir-</w:t>
      </w:r>
      <w:proofErr w:type="spellStart"/>
      <w:r w:rsidR="006F7530" w:rsidRPr="008A0AB3">
        <w:rPr>
          <w:rFonts w:cstheme="minorHAnsi"/>
        </w:rPr>
        <w:t>ez</w:t>
      </w:r>
      <w:proofErr w:type="spellEnd"/>
      <w:r w:rsidR="006F7530" w:rsidRPr="008A0AB3">
        <w:rPr>
          <w:rFonts w:cstheme="minorHAnsi"/>
        </w:rPr>
        <w:t>-</w:t>
      </w:r>
      <w:proofErr w:type="spellStart"/>
      <w:r w:rsidR="006F7530" w:rsidRPr="008A0AB3">
        <w:rPr>
          <w:rFonts w:cstheme="minorHAnsi"/>
        </w:rPr>
        <w:t>Zor</w:t>
      </w:r>
      <w:proofErr w:type="spellEnd"/>
      <w:r w:rsidR="00BB2C04">
        <w:rPr>
          <w:rFonts w:cstheme="minorHAnsi"/>
        </w:rPr>
        <w:t>, with higher peak incidence in 2017 but more cases overall in 2018</w:t>
      </w:r>
      <w:r w:rsidR="003F37FA" w:rsidRPr="008A0AB3">
        <w:rPr>
          <w:rFonts w:cstheme="minorHAnsi"/>
        </w:rPr>
        <w:t>.</w:t>
      </w:r>
    </w:p>
    <w:p w14:paraId="35D267C9" w14:textId="77777777" w:rsidR="00815C31" w:rsidRPr="00844A61" w:rsidRDefault="000F1453" w:rsidP="00572DF8">
      <w:pPr>
        <w:spacing w:line="240" w:lineRule="auto"/>
        <w:ind w:firstLine="720"/>
        <w:jc w:val="both"/>
        <w:rPr>
          <w:rFonts w:cstheme="minorHAnsi"/>
          <w:i/>
        </w:rPr>
      </w:pPr>
      <w:commentRangeStart w:id="7"/>
      <w:r w:rsidRPr="00844A61">
        <w:rPr>
          <w:rFonts w:cstheme="minorHAnsi"/>
          <w:i/>
        </w:rPr>
        <w:t>Conclusions</w:t>
      </w:r>
      <w:commentRangeEnd w:id="7"/>
      <w:r w:rsidR="00622284" w:rsidRPr="00844A61">
        <w:rPr>
          <w:rStyle w:val="CommentReference"/>
          <w:rFonts w:cstheme="minorHAnsi"/>
          <w:i/>
          <w:sz w:val="22"/>
          <w:szCs w:val="22"/>
        </w:rPr>
        <w:commentReference w:id="7"/>
      </w:r>
    </w:p>
    <w:p w14:paraId="63E45984" w14:textId="468AE98D" w:rsidR="000F1453" w:rsidRPr="00E11BB0" w:rsidRDefault="00FB693E" w:rsidP="00E11BB0">
      <w:pPr>
        <w:spacing w:line="240" w:lineRule="auto"/>
        <w:ind w:left="720"/>
        <w:jc w:val="both"/>
        <w:rPr>
          <w:rFonts w:cstheme="minorHAnsi"/>
        </w:rPr>
      </w:pPr>
      <w:r>
        <w:rPr>
          <w:rFonts w:cstheme="minorHAnsi"/>
        </w:rPr>
        <w:t xml:space="preserve">Outbreaks of measles in </w:t>
      </w:r>
      <w:r w:rsidR="001A6251">
        <w:rPr>
          <w:rFonts w:cstheme="minorHAnsi"/>
        </w:rPr>
        <w:t xml:space="preserve">northern Syria in </w:t>
      </w:r>
      <w:r>
        <w:rPr>
          <w:rFonts w:cstheme="minorHAnsi"/>
        </w:rPr>
        <w:t>2017 and 201</w:t>
      </w:r>
      <w:r w:rsidR="001A6251">
        <w:rPr>
          <w:rFonts w:cstheme="minorHAnsi"/>
        </w:rPr>
        <w:t>8</w:t>
      </w:r>
      <w:r w:rsidRPr="008A0AB3">
        <w:rPr>
          <w:rFonts w:cstheme="minorHAnsi"/>
        </w:rPr>
        <w:t xml:space="preserve"> </w:t>
      </w:r>
      <w:r w:rsidR="0048668E" w:rsidRPr="008A0AB3">
        <w:rPr>
          <w:rFonts w:cstheme="minorHAnsi"/>
        </w:rPr>
        <w:t xml:space="preserve">were the largest since Syria had eliminated </w:t>
      </w:r>
      <w:r>
        <w:rPr>
          <w:rFonts w:cstheme="minorHAnsi"/>
        </w:rPr>
        <w:t xml:space="preserve">the </w:t>
      </w:r>
      <w:r w:rsidR="003B2A38">
        <w:rPr>
          <w:rFonts w:cstheme="minorHAnsi"/>
        </w:rPr>
        <w:t>disease</w:t>
      </w:r>
      <w:r w:rsidRPr="008A0AB3">
        <w:rPr>
          <w:rFonts w:cstheme="minorHAnsi"/>
        </w:rPr>
        <w:t xml:space="preserve"> </w:t>
      </w:r>
      <w:r w:rsidR="0048668E" w:rsidRPr="008A0AB3">
        <w:rPr>
          <w:rFonts w:cstheme="minorHAnsi"/>
        </w:rPr>
        <w:t xml:space="preserve">in 1999. </w:t>
      </w:r>
      <w:r w:rsidR="004A3012" w:rsidRPr="008A0AB3">
        <w:rPr>
          <w:rFonts w:cstheme="minorHAnsi"/>
        </w:rPr>
        <w:t xml:space="preserve">The </w:t>
      </w:r>
      <w:r w:rsidR="00973F94" w:rsidRPr="008A0AB3">
        <w:rPr>
          <w:rFonts w:cstheme="minorHAnsi"/>
        </w:rPr>
        <w:t>r</w:t>
      </w:r>
      <w:r w:rsidR="004A3012" w:rsidRPr="008A0AB3">
        <w:rPr>
          <w:rFonts w:cstheme="minorHAnsi"/>
        </w:rPr>
        <w:t xml:space="preserve">egions </w:t>
      </w:r>
      <w:r w:rsidR="00973F94" w:rsidRPr="008A0AB3">
        <w:rPr>
          <w:rFonts w:cstheme="minorHAnsi"/>
        </w:rPr>
        <w:t xml:space="preserve">most </w:t>
      </w:r>
      <w:r w:rsidR="004A3012" w:rsidRPr="008A0AB3">
        <w:rPr>
          <w:rFonts w:cstheme="minorHAnsi"/>
        </w:rPr>
        <w:t xml:space="preserve">affected </w:t>
      </w:r>
      <w:r w:rsidR="00973F94" w:rsidRPr="008A0AB3">
        <w:rPr>
          <w:rFonts w:cstheme="minorHAnsi"/>
        </w:rPr>
        <w:t xml:space="preserve">by </w:t>
      </w:r>
      <w:r w:rsidR="001A6251">
        <w:rPr>
          <w:rFonts w:cstheme="minorHAnsi"/>
        </w:rPr>
        <w:t>these</w:t>
      </w:r>
      <w:r w:rsidR="0048668E" w:rsidRPr="008A0AB3">
        <w:rPr>
          <w:rFonts w:cstheme="minorHAnsi"/>
        </w:rPr>
        <w:t xml:space="preserve"> </w:t>
      </w:r>
      <w:r w:rsidR="004A3012" w:rsidRPr="008A0AB3">
        <w:rPr>
          <w:rFonts w:cstheme="minorHAnsi"/>
        </w:rPr>
        <w:t xml:space="preserve">outbreaks were </w:t>
      </w:r>
      <w:r w:rsidR="00026976" w:rsidRPr="008A0AB3">
        <w:rPr>
          <w:rFonts w:cstheme="minorHAnsi"/>
          <w:i/>
          <w:iCs/>
        </w:rPr>
        <w:t>Daesh</w:t>
      </w:r>
      <w:r w:rsidR="000E255A">
        <w:rPr>
          <w:rFonts w:cstheme="minorHAnsi"/>
        </w:rPr>
        <w:t xml:space="preserve"> </w:t>
      </w:r>
      <w:r w:rsidR="00026976" w:rsidRPr="008A0AB3">
        <w:rPr>
          <w:rFonts w:cstheme="minorHAnsi"/>
        </w:rPr>
        <w:t xml:space="preserve">strongholds </w:t>
      </w:r>
      <w:r w:rsidR="001A6251">
        <w:rPr>
          <w:rFonts w:cstheme="minorHAnsi"/>
        </w:rPr>
        <w:t>between 2014 and</w:t>
      </w:r>
      <w:r w:rsidR="00026976" w:rsidRPr="008A0AB3">
        <w:rPr>
          <w:rFonts w:cstheme="minorHAnsi"/>
        </w:rPr>
        <w:t xml:space="preserve"> 2017</w:t>
      </w:r>
      <w:r w:rsidR="001A6251">
        <w:rPr>
          <w:rFonts w:cstheme="minorHAnsi"/>
        </w:rPr>
        <w:t xml:space="preserve"> and were  </w:t>
      </w:r>
      <w:r w:rsidR="001A6251" w:rsidRPr="008A0AB3">
        <w:rPr>
          <w:rFonts w:cstheme="minorHAnsi"/>
        </w:rPr>
        <w:t>heavily targeted in the conflict</w:t>
      </w:r>
      <w:r w:rsidR="00973F94" w:rsidRPr="008A0AB3">
        <w:rPr>
          <w:rFonts w:cstheme="minorHAnsi"/>
        </w:rPr>
        <w:t xml:space="preserve">. There was limited </w:t>
      </w:r>
      <w:r w:rsidR="004A3012" w:rsidRPr="008A0AB3">
        <w:rPr>
          <w:rFonts w:cstheme="minorHAnsi"/>
        </w:rPr>
        <w:t xml:space="preserve">access </w:t>
      </w:r>
      <w:r w:rsidR="006060DB">
        <w:rPr>
          <w:rFonts w:cstheme="minorHAnsi"/>
        </w:rPr>
        <w:t>for</w:t>
      </w:r>
      <w:r w:rsidR="004A3012" w:rsidRPr="008A0AB3">
        <w:rPr>
          <w:rFonts w:cstheme="minorHAnsi"/>
        </w:rPr>
        <w:t xml:space="preserve"> aid organizations or government services</w:t>
      </w:r>
      <w:r w:rsidR="006060DB">
        <w:rPr>
          <w:rFonts w:cstheme="minorHAnsi"/>
        </w:rPr>
        <w:t xml:space="preserve"> to these areas</w:t>
      </w:r>
      <w:r w:rsidR="001A6251">
        <w:rPr>
          <w:rFonts w:cstheme="minorHAnsi"/>
        </w:rPr>
        <w:t>,</w:t>
      </w:r>
      <w:r w:rsidR="0048668E" w:rsidRPr="008A0AB3">
        <w:rPr>
          <w:rFonts w:cstheme="minorHAnsi"/>
        </w:rPr>
        <w:t xml:space="preserve"> and</w:t>
      </w:r>
      <w:r w:rsidR="004A3012" w:rsidRPr="008A0AB3">
        <w:rPr>
          <w:rFonts w:cstheme="minorHAnsi"/>
        </w:rPr>
        <w:t xml:space="preserve"> </w:t>
      </w:r>
      <w:r w:rsidR="004A3012" w:rsidRPr="008A0AB3">
        <w:rPr>
          <w:rFonts w:cstheme="minorHAnsi"/>
        </w:rPr>
        <w:lastRenderedPageBreak/>
        <w:t>vaccination</w:t>
      </w:r>
      <w:r w:rsidR="00B265AB">
        <w:rPr>
          <w:rFonts w:cstheme="minorHAnsi"/>
        </w:rPr>
        <w:t xml:space="preserve"> coverage</w:t>
      </w:r>
      <w:r w:rsidR="004A3012" w:rsidRPr="008A0AB3">
        <w:rPr>
          <w:rFonts w:cstheme="minorHAnsi"/>
        </w:rPr>
        <w:t xml:space="preserve"> </w:t>
      </w:r>
      <w:r w:rsidR="0048668E" w:rsidRPr="008A0AB3">
        <w:rPr>
          <w:rFonts w:cstheme="minorHAnsi"/>
        </w:rPr>
        <w:t>decreased</w:t>
      </w:r>
      <w:r w:rsidR="00972813" w:rsidRPr="008A0AB3">
        <w:rPr>
          <w:rFonts w:cstheme="minorHAnsi"/>
        </w:rPr>
        <w:t xml:space="preserve"> during that time</w:t>
      </w:r>
      <w:r w:rsidR="004A3012" w:rsidRPr="008A0AB3">
        <w:rPr>
          <w:rFonts w:cstheme="minorHAnsi"/>
        </w:rPr>
        <w:t>.</w:t>
      </w:r>
      <w:r w:rsidR="0048668E" w:rsidRPr="008A0AB3">
        <w:rPr>
          <w:rFonts w:cstheme="minorHAnsi"/>
        </w:rPr>
        <w:t xml:space="preserve"> Furthermore, 2017 was the first year in which all children &lt;5 years </w:t>
      </w:r>
      <w:r w:rsidR="00B265AB">
        <w:rPr>
          <w:rFonts w:cstheme="minorHAnsi"/>
        </w:rPr>
        <w:t xml:space="preserve">of age </w:t>
      </w:r>
      <w:r w:rsidR="0048668E" w:rsidRPr="008A0AB3">
        <w:rPr>
          <w:rFonts w:cstheme="minorHAnsi"/>
        </w:rPr>
        <w:t>were born during the conflict</w:t>
      </w:r>
      <w:r w:rsidR="003465AF" w:rsidRPr="008A0AB3">
        <w:rPr>
          <w:rFonts w:cstheme="minorHAnsi"/>
        </w:rPr>
        <w:t xml:space="preserve">, </w:t>
      </w:r>
      <w:r w:rsidR="00B265AB">
        <w:rPr>
          <w:rFonts w:cstheme="minorHAnsi"/>
        </w:rPr>
        <w:t>with many</w:t>
      </w:r>
      <w:r w:rsidR="003465AF" w:rsidRPr="008A0AB3">
        <w:rPr>
          <w:rFonts w:cstheme="minorHAnsi"/>
        </w:rPr>
        <w:t xml:space="preserve"> </w:t>
      </w:r>
      <w:r w:rsidR="001C1C97" w:rsidRPr="008A0AB3">
        <w:rPr>
          <w:rFonts w:cstheme="minorHAnsi"/>
        </w:rPr>
        <w:t>never having had</w:t>
      </w:r>
      <w:r w:rsidR="003465AF" w:rsidRPr="008A0AB3">
        <w:rPr>
          <w:rFonts w:cstheme="minorHAnsi"/>
        </w:rPr>
        <w:t xml:space="preserve"> access to routine </w:t>
      </w:r>
      <w:r w:rsidR="006060DB">
        <w:rPr>
          <w:rFonts w:cstheme="minorHAnsi"/>
        </w:rPr>
        <w:t xml:space="preserve">medical </w:t>
      </w:r>
      <w:r w:rsidR="003465AF" w:rsidRPr="008A0AB3">
        <w:rPr>
          <w:rFonts w:cstheme="minorHAnsi"/>
        </w:rPr>
        <w:t>care</w:t>
      </w:r>
      <w:r w:rsidR="006060DB">
        <w:rPr>
          <w:rFonts w:cstheme="minorHAnsi"/>
        </w:rPr>
        <w:t xml:space="preserve"> or preventative services</w:t>
      </w:r>
      <w:r w:rsidR="001C1C97" w:rsidRPr="008A0AB3">
        <w:rPr>
          <w:rFonts w:cstheme="minorHAnsi"/>
        </w:rPr>
        <w:t xml:space="preserve">. </w:t>
      </w:r>
      <w:r w:rsidR="004A3012" w:rsidRPr="008A0AB3">
        <w:rPr>
          <w:rFonts w:cstheme="minorHAnsi"/>
        </w:rPr>
        <w:t>Further studies relating the severity of the conflict</w:t>
      </w:r>
      <w:r w:rsidR="00B265AB">
        <w:rPr>
          <w:rFonts w:cstheme="minorHAnsi"/>
        </w:rPr>
        <w:t xml:space="preserve">, </w:t>
      </w:r>
      <w:r w:rsidR="004A3012" w:rsidRPr="008A0AB3">
        <w:rPr>
          <w:rFonts w:cstheme="minorHAnsi"/>
        </w:rPr>
        <w:t>attacks on healthcare facilities</w:t>
      </w:r>
      <w:r w:rsidR="00B265AB">
        <w:rPr>
          <w:rFonts w:cstheme="minorHAnsi"/>
        </w:rPr>
        <w:t xml:space="preserve">, or the impacts of various healthcare-related policies enacted by different </w:t>
      </w:r>
      <w:commentRangeStart w:id="8"/>
      <w:r w:rsidR="00B265AB">
        <w:rPr>
          <w:rFonts w:cstheme="minorHAnsi"/>
        </w:rPr>
        <w:t xml:space="preserve">groups </w:t>
      </w:r>
      <w:commentRangeEnd w:id="8"/>
      <w:r w:rsidR="00B265AB">
        <w:rPr>
          <w:rStyle w:val="CommentReference"/>
        </w:rPr>
        <w:commentReference w:id="8"/>
      </w:r>
      <w:r w:rsidR="00B265AB">
        <w:rPr>
          <w:rFonts w:cstheme="minorHAnsi"/>
        </w:rPr>
        <w:t>throughout the conflict</w:t>
      </w:r>
      <w:r w:rsidR="004A3012" w:rsidRPr="008A0AB3">
        <w:rPr>
          <w:rFonts w:cstheme="minorHAnsi"/>
        </w:rPr>
        <w:t xml:space="preserve"> </w:t>
      </w:r>
      <w:r w:rsidR="004F0CD2">
        <w:rPr>
          <w:rFonts w:cstheme="minorHAnsi"/>
        </w:rPr>
        <w:t xml:space="preserve">to public health outcomes, such as the incidence of preventable diseases, </w:t>
      </w:r>
      <w:r w:rsidR="004A3012" w:rsidRPr="008A0AB3">
        <w:rPr>
          <w:rFonts w:cstheme="minorHAnsi"/>
        </w:rPr>
        <w:t xml:space="preserve">should be conducted to better assess </w:t>
      </w:r>
      <w:r w:rsidR="0048668E" w:rsidRPr="008A0AB3">
        <w:rPr>
          <w:rFonts w:cstheme="minorHAnsi"/>
        </w:rPr>
        <w:t>the</w:t>
      </w:r>
      <w:r w:rsidR="004A3012" w:rsidRPr="008A0AB3">
        <w:rPr>
          <w:rFonts w:cstheme="minorHAnsi"/>
        </w:rPr>
        <w:t xml:space="preserve"> relationship </w:t>
      </w:r>
      <w:r w:rsidR="00485BAD" w:rsidRPr="008A0AB3">
        <w:rPr>
          <w:rFonts w:cstheme="minorHAnsi"/>
        </w:rPr>
        <w:t xml:space="preserve">between conflict and </w:t>
      </w:r>
      <w:r w:rsidR="00FB07B6">
        <w:rPr>
          <w:rFonts w:cstheme="minorHAnsi"/>
        </w:rPr>
        <w:t xml:space="preserve">the incidence of </w:t>
      </w:r>
      <w:r w:rsidR="004A3012" w:rsidRPr="008A0AB3">
        <w:rPr>
          <w:rFonts w:cstheme="minorHAnsi"/>
        </w:rPr>
        <w:t xml:space="preserve">vaccine preventable diseases. </w:t>
      </w:r>
    </w:p>
    <w:p w14:paraId="4A4B1271" w14:textId="77777777" w:rsidR="000F1453" w:rsidRPr="00844A61" w:rsidRDefault="000F1453" w:rsidP="00572DF8">
      <w:pPr>
        <w:pStyle w:val="ListParagraph"/>
        <w:numPr>
          <w:ilvl w:val="0"/>
          <w:numId w:val="1"/>
        </w:numPr>
        <w:spacing w:line="240" w:lineRule="auto"/>
        <w:jc w:val="both"/>
        <w:rPr>
          <w:rFonts w:cstheme="minorHAnsi"/>
          <w:b/>
        </w:rPr>
      </w:pPr>
      <w:bookmarkStart w:id="9" w:name="Introduction"/>
      <w:r w:rsidRPr="00844A61">
        <w:rPr>
          <w:rFonts w:cstheme="minorHAnsi"/>
          <w:b/>
        </w:rPr>
        <w:t>Introduction</w:t>
      </w:r>
      <w:bookmarkEnd w:id="9"/>
      <w:r w:rsidRPr="00844A61">
        <w:rPr>
          <w:rFonts w:cstheme="minorHAnsi"/>
          <w:b/>
        </w:rPr>
        <w:t>/Background</w:t>
      </w:r>
    </w:p>
    <w:p w14:paraId="3D0F4BB2" w14:textId="14EADBAF" w:rsidR="003E76C6" w:rsidRPr="008A0AB3" w:rsidRDefault="00852D52" w:rsidP="00572DF8">
      <w:pPr>
        <w:spacing w:line="240" w:lineRule="auto"/>
        <w:jc w:val="both"/>
        <w:rPr>
          <w:rFonts w:cstheme="minorHAnsi"/>
        </w:rPr>
      </w:pPr>
      <w:r w:rsidRPr="00375A62">
        <w:rPr>
          <w:rFonts w:cstheme="minorHAnsi"/>
        </w:rPr>
        <w:t xml:space="preserve">Armed conflict causes a </w:t>
      </w:r>
      <w:r>
        <w:rPr>
          <w:rFonts w:cstheme="minorHAnsi"/>
        </w:rPr>
        <w:t>significant</w:t>
      </w:r>
      <w:r w:rsidRPr="00375A62">
        <w:rPr>
          <w:rFonts w:cstheme="minorHAnsi"/>
        </w:rPr>
        <w:t xml:space="preserve"> amount of death, morbidity and disability worldwide. </w:t>
      </w:r>
      <w:commentRangeStart w:id="10"/>
      <w:r w:rsidR="00D35341" w:rsidRPr="008A0AB3">
        <w:rPr>
          <w:rFonts w:cstheme="minorHAnsi"/>
        </w:rPr>
        <w:fldChar w:fldCharType="begin" w:fldLock="1"/>
      </w:r>
      <w:r w:rsidR="00450CB0" w:rsidRPr="008A0AB3">
        <w:rPr>
          <w:rFonts w:cstheme="minorHAnsi"/>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Health","type":"article-journal"},"uris":["http://www.mendeley.com/documents/?uuid=137c4720-4e2b-449b-b2c7-ec00b40eeb83"]},{"id":"ITEM-3","itemData":{"DOI":"10.1513/AnnalsATS.201510-661PS","ISBN":"2325-6621","ISSN":"23256621","PMID":"26784922","abstract":"The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Society","id":"ITEM-3","issue":"2","issued":{"date-parts":[["2016"]]},"page":"147-155","title":"War is the enemy of health pulmonary, critical care, and sleep medicine in war-torn Syria","type":"article-journal","volume":"13"},"uris":["http://www.mendeley.com/documents/?uuid=9bc5fe6e-06d3-467f-85a8-eca0981a9ed3"]},{"id":"ITEM-4","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Lancet","id":"ITEM-4","issue":"9711","issued":{"date-parts":[["2010"]]},"page":"329-340","publisher":"Elsevier Ltd","title":"Responsibility for protection of medical workers and facilities in armed conflict","type":"article-journal","volume":"375"},"uris":["http://www.mendeley.com/documents/?uuid=e2dcb059-9e0e-4466-943e-1b9392ac4c27"]}],"mendeley":{"formattedCitation":"&lt;sup&gt;1–4&lt;/sup&gt;","plainTextFormattedCitation":"1–4","previouslyFormattedCitation":"&lt;sup&gt;1–4&lt;/sup&gt;"},"properties":{"noteIndex":0},"schema":"https://github.com/citation-style-language/schema/raw/master/csl-citation.json"}</w:instrText>
      </w:r>
      <w:r w:rsidR="00D35341" w:rsidRPr="008A0AB3">
        <w:rPr>
          <w:rFonts w:cstheme="minorHAnsi"/>
        </w:rPr>
        <w:fldChar w:fldCharType="separate"/>
      </w:r>
      <w:r w:rsidR="00D35341" w:rsidRPr="008A0AB3">
        <w:rPr>
          <w:rFonts w:cstheme="minorHAnsi"/>
          <w:noProof/>
          <w:vertAlign w:val="superscript"/>
        </w:rPr>
        <w:t>1–4</w:t>
      </w:r>
      <w:r w:rsidR="00D35341" w:rsidRPr="008A0AB3">
        <w:rPr>
          <w:rFonts w:cstheme="minorHAnsi"/>
        </w:rPr>
        <w:fldChar w:fldCharType="end"/>
      </w:r>
      <w:r w:rsidR="003E76C6" w:rsidRPr="008A0AB3">
        <w:rPr>
          <w:rFonts w:cstheme="minorHAnsi"/>
        </w:rPr>
        <w:t xml:space="preserve"> </w:t>
      </w:r>
      <w:commentRangeEnd w:id="10"/>
      <w:r>
        <w:rPr>
          <w:rStyle w:val="CommentReference"/>
        </w:rPr>
        <w:commentReference w:id="10"/>
      </w:r>
      <w:r w:rsidR="003E76C6" w:rsidRPr="008A0AB3">
        <w:rPr>
          <w:rFonts w:cstheme="minorHAnsi"/>
        </w:rPr>
        <w:t>Some of the effects of armed conflict are direct</w:t>
      </w:r>
      <w:r w:rsidR="00450CB0" w:rsidRPr="008A0AB3">
        <w:rPr>
          <w:rFonts w:cstheme="minorHAnsi"/>
        </w:rPr>
        <w:t>, such as traumatic injuries</w:t>
      </w:r>
      <w:r>
        <w:rPr>
          <w:rFonts w:cstheme="minorHAnsi"/>
        </w:rPr>
        <w:t xml:space="preserve"> or death among civilians</w:t>
      </w:r>
      <w:r w:rsidR="00450CB0" w:rsidRPr="008A0AB3">
        <w:rPr>
          <w:rFonts w:cstheme="minorHAnsi"/>
        </w:rPr>
        <w:t xml:space="preserve">. </w:t>
      </w:r>
      <w:r w:rsidR="005F7686">
        <w:rPr>
          <w:rFonts w:cstheme="minorHAnsi"/>
        </w:rPr>
        <w:t>I</w:t>
      </w:r>
      <w:r w:rsidR="00450CB0" w:rsidRPr="008A0AB3">
        <w:rPr>
          <w:rFonts w:cstheme="minorHAnsi"/>
        </w:rPr>
        <w:t>ndirect consequences</w:t>
      </w:r>
      <w:r w:rsidR="00C86253">
        <w:rPr>
          <w:rFonts w:cstheme="minorHAnsi"/>
        </w:rPr>
        <w:t xml:space="preserve">, such as </w:t>
      </w:r>
      <w:r w:rsidR="00450CB0" w:rsidRPr="008A0AB3">
        <w:rPr>
          <w:rFonts w:cstheme="minorHAnsi"/>
        </w:rPr>
        <w:t>disrupted health systems, displaced populations</w:t>
      </w:r>
      <w:r w:rsidR="00C86253">
        <w:rPr>
          <w:rFonts w:cstheme="minorHAnsi"/>
        </w:rPr>
        <w:t xml:space="preserve">, a reduced </w:t>
      </w:r>
      <w:r w:rsidR="00450CB0" w:rsidRPr="008A0AB3">
        <w:rPr>
          <w:rFonts w:cstheme="minorHAnsi"/>
        </w:rPr>
        <w:t>health workforce,</w:t>
      </w:r>
      <w:r w:rsidR="00AD044C">
        <w:rPr>
          <w:rFonts w:cstheme="minorHAnsi"/>
        </w:rPr>
        <w:t xml:space="preserve"> the</w:t>
      </w:r>
      <w:r w:rsidR="00450CB0" w:rsidRPr="008A0AB3">
        <w:rPr>
          <w:rFonts w:cstheme="minorHAnsi"/>
        </w:rPr>
        <w:t xml:space="preserve"> breakdown of infrastructure</w:t>
      </w:r>
      <w:r w:rsidR="005F7686">
        <w:rPr>
          <w:rFonts w:cstheme="minorHAnsi"/>
        </w:rPr>
        <w:t xml:space="preserve">, </w:t>
      </w:r>
      <w:r w:rsidR="00450CB0" w:rsidRPr="008A0AB3">
        <w:rPr>
          <w:rFonts w:cstheme="minorHAnsi"/>
        </w:rPr>
        <w:t xml:space="preserve">and heightened risk of disease transmission, may </w:t>
      </w:r>
      <w:r w:rsidR="00C86253">
        <w:rPr>
          <w:rFonts w:cstheme="minorHAnsi"/>
        </w:rPr>
        <w:t xml:space="preserve">be less obvious </w:t>
      </w:r>
      <w:r>
        <w:rPr>
          <w:rFonts w:cstheme="minorHAnsi"/>
        </w:rPr>
        <w:t xml:space="preserve">but  </w:t>
      </w:r>
      <w:r w:rsidR="00450CB0" w:rsidRPr="008A0AB3">
        <w:rPr>
          <w:rFonts w:cstheme="minorHAnsi"/>
        </w:rPr>
        <w:t xml:space="preserve">impact a significantly </w:t>
      </w:r>
      <w:r>
        <w:rPr>
          <w:rFonts w:cstheme="minorHAnsi"/>
        </w:rPr>
        <w:t>more</w:t>
      </w:r>
      <w:r w:rsidRPr="008A0AB3">
        <w:rPr>
          <w:rFonts w:cstheme="minorHAnsi"/>
        </w:rPr>
        <w:t xml:space="preserve"> </w:t>
      </w:r>
      <w:r>
        <w:rPr>
          <w:rFonts w:cstheme="minorHAnsi"/>
        </w:rPr>
        <w:t>civilians</w:t>
      </w:r>
      <w:r w:rsidR="00450CB0" w:rsidRPr="008A0AB3">
        <w:rPr>
          <w:rFonts w:cstheme="minorHAnsi"/>
        </w:rPr>
        <w:t xml:space="preserve"> over years or decades.</w:t>
      </w:r>
      <w:r w:rsidR="003E76C6" w:rsidRPr="008A0AB3">
        <w:rPr>
          <w:rFonts w:cstheme="minorHAnsi"/>
        </w:rPr>
        <w:fldChar w:fldCharType="begin" w:fldLock="1"/>
      </w:r>
      <w:r w:rsidR="00450CB0" w:rsidRPr="008A0AB3">
        <w:rPr>
          <w:rFonts w:cstheme="minorHAnsi"/>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Health","type":"article-journal"},"uris":["http://www.mendeley.com/documents/?uuid=137c4720-4e2b-449b-b2c7-ec00b40eeb83"]},{"id":"ITEM-3","itemData":{"DOI":"10.1016/S0140-6736(09)61926-7","ISBN":"0140-6736\\r1474-547X","ISSN":"01406736","PMID":"20109960","abstract":"Assaults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Lancet","id":"ITEM-3","issue":"9711","issued":{"date-parts":[["2010"]]},"page":"329-340","publisher":"Elsevier Ltd","title":"Responsibility for protection of medical workers and facilities in armed conflict","type":"article-journal","volume":"375"},"uris":["http://www.mendeley.com/documents/?uuid=e2dcb059-9e0e-4466-943e-1b9392ac4c27"]},{"id":"ITEM-4","itemData":{"DOI":"10.1371/journal.pmed.1002559","ISBN":"1111111111","ISSN":"15491676","PMID":"29689085","abstract":"BACKGROUND Violent attacks on and interferences with hospitals, ambulances, health workers, and patients during conflict destroy vital health services during a time when they are most needed and undermine the long-term capacity of the health system. In Syria, such attacks have been frequent and intense and represent grave violations of the Geneva Conventions, but the number reported has varied considerably. A systematic mechanism to document these attacks could assist in designing more protection strategies and play a critical role in influencing policy, promoting justice, and addressing the health needs of the population. METHODS AND FINDINGS We developed a mobile data collection questionnaire to collect data on incidents of attacks on healthcare directly from the field. Data collectors from the Syrian American Medical Society (SAMS), using the tool or a text messaging system, recorded information on incidents across four of Syria's northern governorates (Aleppo, Idleb, Hama, and Homs) from January 1, 2016, to December 31, 2016. SAMS recorded a total of 200 attacks on healthcare in 2016, 102 of them using the mobile data collection tool. Direct attacks on health facilities comprised the majority of attacks recorded (88.0%; n = 176). One hundred and twelve healthcare staff and 185 patients were killed in these incidents. Thirty-five percent of the facilities were attacked more than once over the data collection period; hospitals were significantly more likely to be attacked more than once compared to clinics and other types of healthcare facilities. Aerial bombs were used in the overwhelming majority of cases (91.5%). We also compared the SAMS data to a separate database developed by Physicians for Human Rights (PHR) based on media reports and matched the incidents to compare the results from the two methods (this analysis was limited to incidents at health facilities). Among 90 relevant incidents verified by PHR and 177 by SAMS, there were 60 that could be matched to each other, highlighting the differences in results from the two methods. This study is limited by the complexities of data collection in a conflict setting, only partial use of the standardized reporting tool, and the fact that limited accessibility of some health facilities and workers and may be biased towards the reporting of attacks on larger or more visible health facilities. CONCLUSIONS The use of field data collectors and use of consistent definitions can play an important role in …","author":[{"dropping-particle":"","family":"Haar","given":"Rohini J.","non-dropping-particle":"","parse-names":false,"suffix":""},{"dropping-particle":"","family":"Risko","given":"Casey B.","non-dropping-particle":"","parse-names":false,"suffix":""},{"dropping-particle":"","family":"Singh","given":"Sonal","non-dropping-particle":"","parse-names":false,"suffix":""},{"dropping-particle":"","family":"Rayes","given":"Diana","non-dropping-particle":"","parse-names":false,"suffix":""},{"dropping-particle":"","family":"Albaik","given":"Ahmad","non-dropping-particle":"","parse-names":false,"suffix":""},{"dropping-particle":"","family":"Alnajar","given":"Mohammed","non-dropping-particle":"","parse-names":false,"suffix":""},{"dropping-particle":"","family":"Kewara","given":"Mazen","non-dropping-particle":"","parse-names":false,"suffix":""},{"dropping-particle":"","family":"Clouse","given":"Emily","non-dropping-particle":"","parse-names":false,"suffix":""},{"dropping-particle":"","family":"Baker","given":"Elise","non-dropping-particle":"","parse-names":false,"suffix":""},{"dropping-particle":"","family":"Rubenstein","given":"Leonard S.","non-dropping-particle":"","parse-names":false,"suffix":""}],"container-title":"PLoS Medicine","id":"ITEM-4","issue":"4","issued":{"date-parts":[["2018"]]},"page":"1-18","title":"Determining the scope of attacks on health in four governorates of Syria in 2016: Results of a field surveillance program","type":"article-journal","volume":"15"},"uris":["http://www.mendeley.com/documents/?uuid=3452af0d-dd4e-4a55-a2e8-16f7142e8bb0"]}],"mendeley":{"formattedCitation":"&lt;sup&gt;1,2,4,5&lt;/sup&gt;","plainTextFormattedCitation":"1,2,4,5","previouslyFormattedCitation":"&lt;sup&gt;1,2,4,5&lt;/sup&gt;"},"properties":{"noteIndex":0},"schema":"https://github.com/citation-style-language/schema/raw/master/csl-citation.json"}</w:instrText>
      </w:r>
      <w:r w:rsidR="003E76C6" w:rsidRPr="008A0AB3">
        <w:rPr>
          <w:rFonts w:cstheme="minorHAnsi"/>
        </w:rPr>
        <w:fldChar w:fldCharType="separate"/>
      </w:r>
      <w:r w:rsidR="00450CB0" w:rsidRPr="008A0AB3">
        <w:rPr>
          <w:rFonts w:cstheme="minorHAnsi"/>
          <w:noProof/>
          <w:vertAlign w:val="superscript"/>
        </w:rPr>
        <w:t>1,2,4,5</w:t>
      </w:r>
      <w:r w:rsidR="003E76C6" w:rsidRPr="008A0AB3">
        <w:rPr>
          <w:rFonts w:cstheme="minorHAnsi"/>
        </w:rPr>
        <w:fldChar w:fldCharType="end"/>
      </w:r>
      <w:r w:rsidR="003E76C6" w:rsidRPr="008A0AB3">
        <w:rPr>
          <w:rFonts w:cstheme="minorHAnsi"/>
        </w:rPr>
        <w:t xml:space="preserve"> Many survivors of a conflict may be physically or mentally </w:t>
      </w:r>
      <w:r>
        <w:rPr>
          <w:rFonts w:cstheme="minorHAnsi"/>
        </w:rPr>
        <w:t>disabled</w:t>
      </w:r>
      <w:r w:rsidR="003E76C6" w:rsidRPr="008A0AB3">
        <w:rPr>
          <w:rFonts w:cstheme="minorHAnsi"/>
        </w:rPr>
        <w:t>, and the disruption of critical services and supplies</w:t>
      </w:r>
      <w:r w:rsidR="00345526">
        <w:rPr>
          <w:rFonts w:cstheme="minorHAnsi"/>
        </w:rPr>
        <w:t>, may limit their recovery even further. Disruptions in basic civil infrastructure and functioning</w:t>
      </w:r>
      <w:r w:rsidR="003E76C6" w:rsidRPr="008A0AB3">
        <w:rPr>
          <w:rFonts w:cstheme="minorHAnsi"/>
        </w:rPr>
        <w:t xml:space="preserve">, such as </w:t>
      </w:r>
      <w:r w:rsidR="00345526">
        <w:rPr>
          <w:rFonts w:cstheme="minorHAnsi"/>
        </w:rPr>
        <w:t xml:space="preserve">communications, </w:t>
      </w:r>
      <w:r w:rsidR="003E76C6" w:rsidRPr="008A0AB3">
        <w:rPr>
          <w:rFonts w:cstheme="minorHAnsi"/>
        </w:rPr>
        <w:t xml:space="preserve">education, energy, </w:t>
      </w:r>
      <w:r w:rsidR="00626BCB">
        <w:rPr>
          <w:rFonts w:cstheme="minorHAnsi"/>
        </w:rPr>
        <w:t xml:space="preserve">transportation, </w:t>
      </w:r>
      <w:r w:rsidR="003E76C6" w:rsidRPr="008A0AB3">
        <w:rPr>
          <w:rFonts w:cstheme="minorHAnsi"/>
        </w:rPr>
        <w:t xml:space="preserve">water, </w:t>
      </w:r>
      <w:r w:rsidR="00345526">
        <w:rPr>
          <w:rFonts w:cstheme="minorHAnsi"/>
        </w:rPr>
        <w:t>agriculture, and security</w:t>
      </w:r>
      <w:r w:rsidR="003E76C6" w:rsidRPr="008A0AB3">
        <w:rPr>
          <w:rFonts w:cstheme="minorHAnsi"/>
        </w:rPr>
        <w:t>, can leave behind long-term impacts affecting future generations.</w:t>
      </w:r>
      <w:r w:rsidR="003E76C6" w:rsidRPr="008A0AB3">
        <w:rPr>
          <w:rFonts w:cstheme="minorHAnsi"/>
        </w:rPr>
        <w:fldChar w:fldCharType="begin" w:fldLock="1"/>
      </w:r>
      <w:r w:rsidR="003E76C6" w:rsidRPr="008A0AB3">
        <w:rPr>
          <w:rFonts w:cstheme="minorHAnsi"/>
        </w:rPr>
        <w:instrText>ADDIN CSL_CITATION {"citationItems":[{"id":"ITEM-1","itemData":{"DOI":"10.1093/acprof:oso/9780195311181.001.0001","ISBN":"9780199865086","ISSN":"01406736","PMID":"10231288","abstract":"This book has two main purposes. The first is to provide a systemic survey of information on the direct and indirect consequences of war on public health and the roles that health professionals and their organizations can play in preventing war and its consequences. A wide spectrum of other individuals and their organizations, including diplomats, economists, sociologists, and policy makers, also play roles in the prevention of war and its consequences, and can benefit from this information. The second purpose of this book is to help make war and its prevention an integral part of public health education, research, and practice. The book is divided into six parts. Part I places war in the context of public health. Part II addresses the epidemiology of war and the impact of war on health, human rights, and the environment. Part III focuses on major categories of weapons and their adverse health effects. Part IV addresses the adverse effects of war on children, women, refugees and internally displaced persons, and prisoners of war. Part V addresses the health impact of five specific wars of varied type and magnitude. Part VI discusses the roles of health professionals and organizations during war and the roles they can play in preventing war and reducing its health consequences.","author":[{"dropping-particle":"","family":"Levy","given":"Barry S.","non-dropping-particle":"","parse-names":false,"suffix":""},{"dropping-particle":"","family":"Sidel","given":"Victor W.","non-dropping-particle":"","parse-names":false,"suffix":""}],"container-title":"War and Public Health","id":"ITEM-1","issued":{"date-parts":[["2009"]]},"number-of-pages":"1-480","title":"War and Public Health","type":"book"},"uris":["http://www.mendeley.com/documents/?uuid=382b0dc3-26fa-467e-a0f0-928fe123c353"]},{"id":"ITEM-2","itemData":{"DOI":"10.1146/annurev-publhealth-032315-021913","ISBN":"01637525 (ISSN)","ISSN":"0163-7525","PMID":"26989827","abstract":"War and other forms of armed conflict have profound adverse effects on population health. It is important to document these effects to inform the general public and policy makers about the consequences of armed conflict, provide services to meet the needs of affected populations, protect human rights and document violations of international humanitarian law, and help to prevent future armed conflict. Documentation can be accomplished with surveillance, epidemiological surveys, and rapid assessment. Challenges include inadequate or absent data systems, social breakdown, forced migration, reporting biases, and the fog of war. The adverse effects of the Iraq War on population health demonstrate how the effects of armed conflict on population health can be documented. We recommend the establishment of an independent mechanism, operated by the United Nations or a multilateral organization, to investigate and document the effects of armed conflict on population health.","author":[{"dropping-particle":"","family":"Levy","given":"Barry S.","non-dropping-particle":"","parse-names":false,"suffix":""},{"dropping-particle":"","family":"Sidel","given":"Victor","non-dropping-particle":"","parse-names":false,"suffix":""}],"container-title":"Ssrn","id":"ITEM-2","issued":{"date-parts":[["2016"]]},"title":"Documenting the Effects of Armed Conflict on Population Health","type":"article-journal"},"uris":["http://www.mendeley.com/documents/?uuid=137c4720-4e2b-449b-b2c7-ec00b40eeb83"]}],"mendeley":{"formattedCitation":"&lt;sup&gt;1,2&lt;/sup&gt;","plainTextFormattedCitation":"1,2","previouslyFormattedCitation":"&lt;sup&gt;1,2&lt;/sup&gt;"},"properties":{"noteIndex":0},"schema":"https://github.com/citation-style-language/schema/raw/master/csl-citation.json"}</w:instrText>
      </w:r>
      <w:r w:rsidR="003E76C6" w:rsidRPr="008A0AB3">
        <w:rPr>
          <w:rFonts w:cstheme="minorHAnsi"/>
        </w:rPr>
        <w:fldChar w:fldCharType="separate"/>
      </w:r>
      <w:r w:rsidR="003E76C6" w:rsidRPr="008A0AB3">
        <w:rPr>
          <w:rFonts w:cstheme="minorHAnsi"/>
          <w:noProof/>
          <w:vertAlign w:val="superscript"/>
        </w:rPr>
        <w:t>1,2</w:t>
      </w:r>
      <w:r w:rsidR="003E76C6" w:rsidRPr="008A0AB3">
        <w:rPr>
          <w:rFonts w:cstheme="minorHAnsi"/>
        </w:rPr>
        <w:fldChar w:fldCharType="end"/>
      </w:r>
    </w:p>
    <w:p w14:paraId="0ED7D2EB" w14:textId="258D6056" w:rsidR="003E76C6" w:rsidRPr="008A0AB3" w:rsidRDefault="003E76C6" w:rsidP="00572DF8">
      <w:pPr>
        <w:spacing w:line="240" w:lineRule="auto"/>
        <w:jc w:val="both"/>
        <w:rPr>
          <w:rFonts w:cstheme="minorHAnsi"/>
        </w:rPr>
      </w:pPr>
      <w:commentRangeStart w:id="11"/>
      <w:r w:rsidRPr="008A0AB3">
        <w:rPr>
          <w:rFonts w:cstheme="minorHAnsi"/>
        </w:rPr>
        <w:t xml:space="preserve">Since its onset in 2011, the Syrian conflict has </w:t>
      </w:r>
      <w:r w:rsidR="00B2236B" w:rsidRPr="008A0AB3">
        <w:rPr>
          <w:rFonts w:cstheme="minorHAnsi"/>
        </w:rPr>
        <w:t>evolved into a</w:t>
      </w:r>
      <w:r w:rsidRPr="008A0AB3">
        <w:rPr>
          <w:rFonts w:cstheme="minorHAnsi"/>
        </w:rPr>
        <w:t xml:space="preserve"> complex humanitarian disaster, resulting</w:t>
      </w:r>
      <w:r w:rsidR="003E7A2E" w:rsidRPr="008A0AB3">
        <w:rPr>
          <w:rFonts w:cstheme="minorHAnsi"/>
        </w:rPr>
        <w:t xml:space="preserve"> in</w:t>
      </w:r>
      <w:r w:rsidRPr="008A0AB3">
        <w:rPr>
          <w:rFonts w:cstheme="minorHAnsi"/>
        </w:rPr>
        <w:t xml:space="preserve"> over 5.6 million refugees, 6.6 million internally displaced persons</w:t>
      </w:r>
      <w:r w:rsidR="003E7A2E" w:rsidRPr="008A0AB3">
        <w:rPr>
          <w:rFonts w:cstheme="minorHAnsi"/>
        </w:rPr>
        <w:t xml:space="preserve">, and an untold number of casualties </w:t>
      </w:r>
      <w:r w:rsidR="00345526">
        <w:rPr>
          <w:rFonts w:cstheme="minorHAnsi"/>
        </w:rPr>
        <w:t>among</w:t>
      </w:r>
      <w:r w:rsidRPr="008A0AB3">
        <w:rPr>
          <w:rFonts w:cstheme="minorHAnsi"/>
        </w:rPr>
        <w:t xml:space="preserve"> an estimated pre-war population of 23 million people.</w:t>
      </w:r>
      <w:r w:rsidRPr="008A0AB3">
        <w:rPr>
          <w:rFonts w:cstheme="minorHAnsi"/>
        </w:rPr>
        <w:fldChar w:fldCharType="begin" w:fldLock="1"/>
      </w:r>
      <w:r w:rsidR="00136CD3" w:rsidRPr="008A0AB3">
        <w:rPr>
          <w:rFonts w:cstheme="minorHAnsi"/>
        </w:rPr>
        <w:instrText>ADDIN CSL_CITATION {"citationItems":[{"id":"ITEM-1","itemData":{"URL":"https://www.cia.gov/library/publications/the-world-factbook/geos/sy.html","author":[{"dropping-particle":"","family":"Agency","given":"Central Intelligence","non-dropping-particle":"","parse-names":false,"suffix":""}],"container-title":"The World Factbook","id":"ITEM-1","issued":{"date-parts":[["2019"]]},"page":"1-24","title":"The World Factbook: Syria","type":"webpage","volume":"2019"},"uris":["http://www.mendeley.com/documents/?uuid=1282e15b-c644-4203-bc78-4f79d28da7c6"]},{"id":"ITEM-2","itemData":{"URL":"https://data2.unhcr.org/en/situations/syria","author":[{"dropping-particle":"","family":"UNHCR","given":"","non-dropping-particle":"","parse-names":false,"suffix":""}],"container-title":"15 August 2019","id":"ITEM-2","issued":{"date-parts":[["2019"]]},"page":"1-19","title":"Situation in Syria Regional Refugee Response","type":"webpage"},"uris":["http://www.mendeley.com/documents/?uuid=95c3a1b4-edbe-4973-9a2e-098d10733cd7"]},{"id":"ITEM-3","itemData":{"author":[{"dropping-particle":"","family":"Specia","given":"Megan","non-dropping-particle":"","parse-names":false,"suffix":""}],"container-title":"New York Times","id":"ITEM-3","issued":{"date-parts":[["2018","4","13"]]},"title":"How Syria’s Death Toll Is Lost in the Fog of War","type":"article-newspaper"},"uris":["http://www.mendeley.com/documents/?uuid=8b08989a-df42-477d-bb1c-e057f9746cc5"]}],"mendeley":{"formattedCitation":"&lt;sup&gt;6–8&lt;/sup&gt;","plainTextFormattedCitation":"6–8","previouslyFormattedCitation":"&lt;sup&gt;6–8&lt;/sup&gt;"},"properties":{"noteIndex":0},"schema":"https://github.com/citation-style-language/schema/raw/master/csl-citation.json"}</w:instrText>
      </w:r>
      <w:r w:rsidRPr="008A0AB3">
        <w:rPr>
          <w:rFonts w:cstheme="minorHAnsi"/>
        </w:rPr>
        <w:fldChar w:fldCharType="separate"/>
      </w:r>
      <w:r w:rsidR="0075299F" w:rsidRPr="008A0AB3">
        <w:rPr>
          <w:rFonts w:cstheme="minorHAnsi"/>
          <w:noProof/>
          <w:vertAlign w:val="superscript"/>
        </w:rPr>
        <w:t>6–8</w:t>
      </w:r>
      <w:r w:rsidRPr="008A0AB3">
        <w:rPr>
          <w:rFonts w:cstheme="minorHAnsi"/>
        </w:rPr>
        <w:fldChar w:fldCharType="end"/>
      </w:r>
      <w:r w:rsidRPr="008A0AB3">
        <w:rPr>
          <w:rFonts w:cstheme="minorHAnsi"/>
        </w:rPr>
        <w:t xml:space="preserve"> During this period, Syria has suffered </w:t>
      </w:r>
      <w:r w:rsidR="00E96F14" w:rsidRPr="008A0AB3">
        <w:rPr>
          <w:rFonts w:cstheme="minorHAnsi"/>
        </w:rPr>
        <w:t xml:space="preserve">significant </w:t>
      </w:r>
      <w:r w:rsidRPr="008A0AB3">
        <w:rPr>
          <w:rFonts w:cstheme="minorHAnsi"/>
        </w:rPr>
        <w:t>health and healthcare challenges</w:t>
      </w:r>
      <w:r w:rsidR="00345526">
        <w:rPr>
          <w:rFonts w:cstheme="minorHAnsi"/>
        </w:rPr>
        <w:t xml:space="preserve"> including </w:t>
      </w:r>
      <w:r w:rsidRPr="008A0AB3">
        <w:rPr>
          <w:rFonts w:cstheme="minorHAnsi"/>
        </w:rPr>
        <w:t>targeted attacks on healthcare facilities, workers, patients, and supplies</w:t>
      </w:r>
      <w:r w:rsidR="00941EDB">
        <w:rPr>
          <w:rFonts w:cstheme="minorHAnsi"/>
        </w:rPr>
        <w:t>;</w:t>
      </w:r>
      <w:r w:rsidRPr="008A0AB3">
        <w:rPr>
          <w:rFonts w:cstheme="minorHAnsi"/>
        </w:rPr>
        <w:t xml:space="preserve"> and the disruption of public health services</w:t>
      </w:r>
      <w:r w:rsidR="00080424">
        <w:rPr>
          <w:rFonts w:cstheme="minorHAnsi"/>
        </w:rPr>
        <w:t xml:space="preserve"> in opposition</w:t>
      </w:r>
      <w:r w:rsidR="00E671B7">
        <w:rPr>
          <w:rFonts w:cstheme="minorHAnsi"/>
        </w:rPr>
        <w:t>-</w:t>
      </w:r>
      <w:r w:rsidR="00080424">
        <w:rPr>
          <w:rFonts w:cstheme="minorHAnsi"/>
        </w:rPr>
        <w:t>held territories</w:t>
      </w:r>
      <w:r w:rsidRPr="008A0AB3">
        <w:rPr>
          <w:rFonts w:cstheme="minorHAnsi"/>
        </w:rPr>
        <w:t>.</w:t>
      </w:r>
      <w:r w:rsidR="00633A96" w:rsidRPr="008A0AB3">
        <w:rPr>
          <w:rFonts w:cstheme="minorHAnsi"/>
        </w:rPr>
        <w:fldChar w:fldCharType="begin" w:fldLock="1"/>
      </w:r>
      <w:r w:rsidR="004B40FC" w:rsidRPr="008A0AB3">
        <w:rPr>
          <w:rFonts w:cstheme="minorHAnsi"/>
        </w:rPr>
        <w:instrText>ADDIN CSL_CITATION {"citationItems":[{"id":"ITEM-1","itemData":{"DOI":"10.1371/journal.pone.0168145","ISBN":"1932-6203","ISSN":"19326203","PMID":"27992470","abstract":"INTRODUCTION: With the high proportion of refugee population throughout Lebanon and continuous population movement, it is sensible to believe that, in particular vulnerable areas, vaccination coverage may not be at an optimal level. Therefore, we assessed the vaccination coverage in children under 5 in a district of the Akkar governorate before and after a vaccination campaign. During the vaccination campaign, conducted in August 2015, 2,509 children were vaccinated. MATERIALS AND METHODS: We conducted a pre- and post-vaccination campaign coverage surveys adapting the WHO EPI cluster survey to the Lebanese MoPH vaccination calendar. Percentages of coverage for each dose of each vaccine were calculated for both surveys. Factors associated with complete vaccination were explored. RESULTS: Comparing the pre- with the post-campaign surveys, coverage for polio vaccine increased from 51.9% to 84.3%, for Pentavalent from 49.0% to 71.9%, for MMR from 36.2% to 61.0%, while the percentage of children with fully updated vaccination calendar increased from 32.9% to 53.8%. While Lebanese children were found to be better covered for some antigens compared to Syrians at the first survey, this difference disappeared at the post-campaign survey. Awareness and logistic obstacles were the primary reported causes of not complete vaccination in both surveys. DISCUSSION: Vaccination campaigns remain a quick and effective approach to increase vaccination coverage in crisis-affected areas. However, campaigns cannot be considered as a replacement of routine vaccination services to maintain a good level of coverage.","author":[{"dropping-particle":"","family":"Rossi","given":"Rodolfo","non-dropping-particle":"","parse-names":false,"suffix":""},{"dropping-particle":"","family":"Assaad","given":"Ramia","non-dropping-particle":"","parse-names":false,"suffix":""},{"dropping-particle":"","family":"Rebeschini","given":"Arianna","non-dropping-particle":"","parse-names":false,"suffix":""},{"dropping-particle":"","family":"Hamadeh","given":"Randa","non-dropping-particle":"","parse-names":false,"suffix":""}],"container-title":"PLoS ONE","id":"ITEM-1","issue":"12","issued":{"date-parts":[["2016"]]},"title":"Vaccination coverage cluster surveys in middle Dreib - Akkar, Lebanon: Comparison of vaccination coverage in children aged 12-59 months Pre-and post-vaccination campaign","type":"article","volume":"11"},"uris":["http://www.mendeley.com/documents/?uuid=e7e1f5f9-8586-4e00-b2eb-9f8995b8f685"]},{"id":"ITEM-2","itemData":{"DOI":"10.1136/bmjgh-2017-000302","ISBN":"2017000302","ISSN":"2059-7908","PMID":"29225945","abstract":"Introduction Women and children account for a disproportionate morbidity burden among conflict-affected populations, and yet they are not included in global accountability frameworks for women’s and children’s health. We use Countdown to 2015 (Millennium Development Goals) health indicators to provide an up-to-date review and analysis of the best available data on Syrian refugees in Jordan, Lebanon and Turkey and internally displaced within Syria and explore data challenges in this conflict setting.\n\nMethods We searched Medline, PubMed, Scopus, Popline and Index Medicus for WHO Eastern Mediterranean Region Office and relevant development/humanitarian databases in all languages from January 2011 until December 2015. We met in person or emailed relevant key stakeholders in Lebanon, Jordan, Syria and Turkey to obtain any unpublished or missing data. We convened a meeting of experts working with these populations to discuss the results.\n\nResults The following trends were found based on available data for these populations as compared with preconflict Syria. Birth registration in Syria and in host neighbouring countries decreased and was very low in Lebanon. In Syria, the infant mortality rate and under-five mortality rate increased, and coverage of antenatal care (one visit with a skilled attendant), skilled birth attendance and vaccination (except for DTP3 vaccine) declined. The number of Syrian refugee women attending more than four antenatal care visits was low in Lebanon and in non-camp settings in Jordan. Few data were available on these indicators among the internally displaced. In conflict settings such as that of Syria, coverage rates of interventions are often unknown or difficult to ascertain because of measurement challenges in accessing conflict-affected populations or to the inability to determine relevant denominators in this dynamic setting.\n\nConclusion Research, monitoring and evaluation in humanitarian settings could better inform public health interventions if findings were more widely shared, methodologies were more explicit and globally agreed definitions and indicators were used consistently.","author":[{"dropping-particle":"","family":"DeJong","given":"Jocelyn","non-dropping-particle":"","parse-names":false,"suffix":""},{"dropping-particle":"","family":"Ghattas","given":"Hala","non-dropping-particle":"","parse-names":false,"suffix":""},{"dropping-particle":"","family":"Bashour","given":"Hyam","non-dropping-particle":"","parse-names":false,"suffix":""},{"dropping-particle":"","family":"Mourtada","given":"Rima","non-dropping-particle":"","parse-names":false,"suffix":""},{"dropping-particle":"","family":"Akik","given":"Chaza","non-dropping-particle":"","parse-names":false,"suffix":""},{"dropping-particle":"","family":"Reese-Masterson","given":"Amelia","non-dropping-particle":"","parse-names":false,"suffix":""}],"container-title":"BMJ Global Health","id":"ITEM-2","issue":"3","issued":{"date-parts":[["2017"]]},"page":"e000302","title":"Reproductive, maternal, neonatal and child health in conflict: a case study on Syria using Countdown indicators","type":"article-journal","volume":"2"},"uris":["http://www.mendeley.com/documents/?uuid=2c0f04c0-880e-44cc-bc2b-69b08c5fa45b"]},{"id":"ITEM-3","itemData":{"DOI":"10.1371/journal.ppat.1004438","ISBN":"15537366","ISSN":"15537374","PMID":"25393545","abstract":"The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pathogens","id":"ITEM-3","issue":"10","issued":{"date-parts":[["2014"]]},"page":"e1004438","title":"War and infectious diseases: challenges of the Syrian civil war","type":"article-journal","volume":"10"},"uris":["http://www.mendeley.com/documents/?uuid=302bf992-faae-4bd4-aea9-dcb498734b5c"]},{"id":"ITEM-4","itemData":{"DOI":"10.1007/s00431-017-3057-y","ISBN":"1432-1076\r0340-6199","ISSN":"14321076","PMID":"29255951","abstract":"Few data are available to evaluate the impact of Syrian war on civilian population; to describe this impact on child health, this article uses data from Médecins Sans Frontières-Operational Centre Amsterdam's activities in Tal-Abyad and Kobane cities, northern Syria (2013-2016). Data were obtained from routine medical datasets and narrative reports, for out-patient clinics, immunisation, nutritional monitoring and assessments, and in-patient care, and were analysed quantitatively and qualitatively. Infections were the largest contributor to morbidity. The proportion of &lt; 5 year out-patient consultations of infectious diseases that are listed for outbreak monitoring in emergencies was 15% in 2013, 51% in 2014, 75% in 2015 and 70% in 2016. Thalassemia was recorded in 0.5% of 2014 &lt; 5 year out-patient consultations and 3.4% of 2013-2014 &lt; 18-year in-patient admissions. Measles immunisation activities and routine Extended Programme for Immunisation were re-activated across northern Syria; however, immunisation coverage could not be calculated. Results from our routine data must be compared cautiously, due to differences in settings and disease categories. CONCLUSION With such scattered interventions, routine data are limited in providing a quantified evidence of emergency's health impact; however, they help in drawing a picture of children's health status and highlighting difficulties in providing curative and preventive services, in order to reflect part of population's plight. What is Known • Few data exist to evaluate the impact of the Syrian war on the health of children; • Médecins Sans Frontières (MSF-OCA) has worked in northern Syria during different times since 2013. What is New • Quantitative and qualitative analysis of MSF's routine medical data and situtation reports show that one fifth of all consultations in children &lt; 5 years in MSF health facilities in northern Syria 2013-2016 were due to communicable diseases; • The analysis also highlights the burden of chronic conditions that were prevalent in Syria before the war, e.g. thalassemia.","author":[{"dropping-particle":"","family":"Meiqari","given":"Lana","non-dropping-particle":"","parse-names":false,"suffix":""},{"dropping-particle":"","family":"Hoetjes","given":"Maartje","non-dropping-particle":"","parse-names":false,"suffix":""},{"dropping-particle":"","family":"Baxter","given":"Louisa","non-dropping-particle":"","parse-names":false,"suffix":""},{"dropping-particle":"","family":"Lenglet","given":"Annick","non-dropping-particle":"","parse-names":false,"suffix":""}],"container-title":"European Journal of Pediatrics","id":"ITEM-4","issue":"3","issued":{"date-parts":[["2018"]]},"page":"371-380","publisher":"European Journal of Pediatrics","title":"Impact of war on child health in northern Syria: the experience of Médecins Sans Frontières","type":"article-journal","volume":"177"},"uris":["http://www.mendeley.com/documents/?uuid=88e7efcf-457d-4803-b34d-cf8c60a42892"]},{"id":"ITEM-5","itemData":{"author":[{"dropping-particle":"","family":"Taub","given":"Ben","non-dropping-particle":"","parse-names":false,"suffix":""}],"container-title":"The New Yorker","id":"ITEM-5","issued":{"date-parts":[["2016","6"]]},"page":"21","title":"The Shadow Doctors","type":"article-magazine"},"uris":["http://www.mendeley.com/documents/?uuid=61d0860f-c0eb-4a94-a1f7-2a6862204832"]},{"id":"ITEM-6","itemData":{"DOI":"10.1093/pubmed/fds090","ISBN":"1741-3842","ISSN":"17413842","PMID":"23179240","abstract":"The past 18 months have witnessed considerable turmoil in countries of the MENA region. The Syrian Arab Republic (SAR) is one such country, currently in the midst of a civil war. This report draws attention to some of the recent achievements of its health services, where, despite a dearth of published materials, the country achieved remarkable declines in maternal mortality and infant mortality rates. Its health sector now faces destruction from on-going violence compounded by economic sanctions that has affected access to health care, to medicines and to basic essentials as well as the destruction of infrastructure. This paper draws attention to the achievements of the country's health services and explores some of the consequences of conflict and of sanctions on population health. Readers need to be mindful that the situation on the ground in a civil war can alter on a daily basis. This is the case for Syria with much destruction of health facilities and increasing numbers of people killed and injured. We retain however our focus on the core theme of this paper which is on conflict and on sanctions.","author":[{"dropping-particle":"","family":"Sen","given":"Kasturi","non-dropping-particle":"","parse-names":false,"suffix":""},{"dropping-particle":"","family":"Al-Faisal","given":"Waleed","non-dropping-particle":"","parse-names":false,"suffix":""},{"dropping-particle":"","family":"Alsaleh","given":"Yaser","non-dropping-particle":"","parse-names":false,"suffix":""}],"container-title":"Journal of Public Health (United Kingdom)","id":"ITEM-6","issue":"2","issued":{"date-parts":[["2013"]]},"page":"195-199","title":"Syria: Effects of conflict and sanctions on public health","type":"article-journal","volume":"35"},"uris":["http://www.mendeley.com/documents/?uuid=b4b04732-36eb-4b9b-84b6-abd2608fac71"]},{"id":"ITEM-7","itemData":{"DOI":"10.1016/S0140-6736(17)30741-9","ISBN":"0140-6736","ISSN":"1474547X","PMID":"28314568","abstract":"The conflict in Syria presents new and unprecedented challenges that undermine the principles and practice of medical neutrality in armed conflict. With direct and repeated targeting of health workers, health facilities, and ambulances, Syria has become the most dangerous place on earth for health-care providers. The weaponisation of health care—a strategy of using people's need for health care as a weapon against them by violently depriving them of it—has translated into hundreds of health workers killed, hundreds more incarcerated or tortured, and hundreds of health facilities deliberately and systematically attacked. Evidence shows use of this strategy on an unprecedented scale by the Syrian Government and allied forces, in what human rights organisations described as a war-crime strategy, although all parties seem to have committed violations. Attacks on health care have sparked a large-scale exodus of experienced health workers. Formidable challenges face health workers who have stayed behind, and with no health care a major factor in the flight of refugees, the effect extends well beyond Syria. The international community has left these violations of international humanitarian and human rights law largely unanswered, despite their enormous consequences. There have been repudiated denunciations, but little action on bringing the perpetrators to justice. This inadequate response challenges the foundation of medical neutrality needed to sustain the operations of global health and humanitarian agencies in situations of armed conflict. In this Health Policy, we analyse the situation of health workers facing such systematic and serious violations of international humanitarian law. We describe the tremendous pressures that health workers have been under and continue to endure, and the remarkable resilience and resourcefulness they have displayed in response to this crisis. We propose policy imperatives to protect and support health workers working in armed conflict zones.","author":[{"dropping-particle":"","family":"Fouad","given":"Fouad M.","non-dropping-particle":"","parse-names":false,"suffix":""},{"dropping-particle":"","family":"Sparrow","given":"Annie","non-dropping-particle":"","parse-names":false,"suffix":""},{"dropping-particle":"","family":"Tarakji","given":"Ahmad","non-dropping-particle":"","parse-names":false,"suffix":""},{"dropping-particle":"","family":"Alameddine","given":"Mohamad","non-dropping-particle":"","parse-names":false,"suffix":""},{"dropping-particle":"","family":"El-Jardali","given":"Fadi","non-dropping-particle":"","parse-names":false,"suffix":""},{"dropping-particle":"","family":"Coutts","given":"Adam P.","non-dropping-particle":"","parse-names":false,"suffix":""},{"dropping-particle":"","family":"Arnaout","given":"Nour","non-dropping-particle":"El","parse-names":false,"suffix":""},{"dropping-particle":"","family":"Karroum","given":"Lama Bou","non-dropping-particle":"","parse-names":false,"suffix":""},{"dropping-particle":"","family":"Jawad","given":"Mohammed","non-dropping-particle":"","parse-names":false,"suffix":""},{"dropping-particle":"","family":"Roborgh","given":"Sophie","non-dropping-particle":"","parse-names":false,"suffix":""},{"dropping-particle":"","family":"Abbara","given":"Aula","non-dropping-particle":"","parse-names":false,"suffix":""},{"dropping-particle":"","family":"Alhalabi","given":"Fadi","non-dropping-particle":"","parse-names":false,"suffix":""},{"dropping-particle":"","family":"AlMasri","given":"Ibrahim","non-dropping-particle":"","parse-names":false,"suffix":""},{"dropping-particle":"","family":"Jabbour","given":"Samer","non-dropping-particle":"","parse-names":false,"suffix":""}],"container-title":"The Lancet","id":"ITEM-7","issue":"10111","issued":{"date-parts":[["2017"]]},"page":"2516-2526","publisher":"Elsevier Ltd","title":"Health workers and the weaponisation of health care in Syria: a preliminary inquiry for The Lancet–American University of Beirut Commission on Syria","type":"article-journal","volume":"390"},"uris":["http://www.mendeley.com/documents/?uuid=bbd66648-16ae-469c-9e32-87466cfa0914"]},{"id":"ITEM-8","itemData":{"abstract":"The Syrian government’s ongoing assault on health care is one of the most egregious the world has ever seen. PHR has documented the deaths of 687 medical personnel and 329 attacks on medical facilities from the beginning of the conflict through October 2015. This report focuses specifically on the state of health care in eastern Aleppo city – the city hit hardest by such attacks – and tells a story of courage and resilience in the face of tremendous human suffering and loss. PHR’s findings illustrate that unlawful attacks on health have significantly degraded Aleppo’s health care system; more than two-thirds of the hospitals no longer function and roughly 95 percent of doctors have fled, been detained, or killed. However, the remaining medical personnel have persevered and manage to provide health care in the midst of a horrific war, despite minimal access to equipment and medication. This report also points to the failure of the international community to stop these violations. The UN Security Council has failed to do its duty for more than four years, and, as a result, hundreds of Syrian medical personnel and thousands of their patients have lost their lives. Health workers in Aleppo understand the UN Security Council’s failure all too well. They live with the reality of disappeared colleagues and hospital attacks every day. Yet they have not given up hope, and they continue to ask for one simple thing: an end to the attacks on hospitals, medical personnel, patients, and civilians. PHR chose Aleppo as a case study because it illustrates what a dedicated and resilient medical community can achieve in some of the worst circumstances. The story of Aleppo exemplifies the ingenuity and resolve of the many Syrians who have chosen to stand up for human rights and international law rather than surrender to tyranny.","author":[{"dropping-particle":"","family":"PHR","given":"","non-dropping-particle":"","parse-names":false,"suffix":""}],"id":"ITEM-8","issue":"November","issued":{"date-parts":[["2015"]]},"title":"Aleppo Abandoned: A Case Study on Health Care in Syria","type":"article-journal"},"uris":["http://www.mendeley.com/documents/?uuid=d0c2f01b-3ae4-40bb-b1c0-b015bc8aaf1d"]},{"id":"ITEM-9","itemData":{"DOI":"10.1016/S0140-6736(09)61926-7","ISBN":"0140-6736\\r1474-547X","ISSN":"01406736","PMID":"20109960","abstract":"Assaults on patients and medical personnel, facilities, and transports, denial of access to medical services, and misuse of medical facilities and emblems have become a feature of armed conflict despite their prohibition by the laws of war. Strategies to improve compliance with these laws, protection, and accountability are lacking, and regular reporting of violations is absent. A systematic review of the frequency of reporting and types of violations has not been done for more than 15 years. To gain a better understanding of the scope and extent of the problem, we used uniform search criteria to review three global sources of human rights reports in armed conflicts for 2003-08, and in-depth reports on violations committed in armed conflict during 1989-2008. Findings from this review showed deficiencies in the extent and methods of reporting, but also identified three major trends in such assaults: attacks on medical functions seem to be part of a broad assault on civilians; assaults on medical functions are used to achieve a military advantage; and combatants do not respect the ethical duty of health professionals to provide care to patients irrespective of affiliation. WHO needs to lead robust and systematic documentation of these violations, and countries and the medical community need to take steps to improve compliance, protection, and accountability. © 2010 Elsevier Ltd. All rights reserved.","author":[{"dropping-particle":"","family":"Rubenstein","given":"Leonard S.","non-dropping-particle":"","parse-names":false,"suffix":""},{"dropping-particle":"","family":"Bittle","given":"Melanie D.","non-dropping-particle":"","parse-names":false,"suffix":""}],"container-title":"The Lancet","id":"ITEM-9","issue":"9711","issued":{"date-parts":[["2010"]]},"page":"329-340","publisher":"Elsevier Ltd","title":"Responsibility for protection of medical workers and facilities in armed conflict","type":"article-journal","volume":"375"},"uris":["http://www.mendeley.com/documents/?uuid=e2dcb059-9e0e-4466-943e-1b9392ac4c27"]},{"id":"ITEM-10","itemData":{"author":[{"dropping-particle":"","family":"WHO","given":"","non-dropping-particle":"","parse-names":false,"suffix":""}],"id":"ITEM-10","issued":{"date-parts":[["2013"]]},"number-of-pages":"1","title":"Emergencies Preparedness, Response: Polio in the Syrian Arab Republic","type":"report"},"uris":["http://www.mendeley.com/documents/?uuid=8229f9c3-4c4f-46f0-82e0-770fc127cdeb"]}],"mendeley":{"formattedCitation":"&lt;sup&gt;4,9–17&lt;/sup&gt;","plainTextFormattedCitation":"4,9–17","previouslyFormattedCitation":"&lt;sup&gt;4,9–17&lt;/sup&gt;"},"properties":{"noteIndex":0},"schema":"https://github.com/citation-style-language/schema/raw/master/csl-citation.json"}</w:instrText>
      </w:r>
      <w:r w:rsidR="00633A96" w:rsidRPr="008A0AB3">
        <w:rPr>
          <w:rFonts w:cstheme="minorHAnsi"/>
        </w:rPr>
        <w:fldChar w:fldCharType="separate"/>
      </w:r>
      <w:r w:rsidR="004B40FC" w:rsidRPr="008A0AB3">
        <w:rPr>
          <w:rFonts w:cstheme="minorHAnsi"/>
          <w:noProof/>
          <w:vertAlign w:val="superscript"/>
        </w:rPr>
        <w:t>4,9–17</w:t>
      </w:r>
      <w:r w:rsidR="00633A96" w:rsidRPr="008A0AB3">
        <w:rPr>
          <w:rFonts w:cstheme="minorHAnsi"/>
        </w:rPr>
        <w:fldChar w:fldCharType="end"/>
      </w:r>
      <w:r w:rsidRPr="008A0AB3">
        <w:rPr>
          <w:rFonts w:cstheme="minorHAnsi"/>
        </w:rPr>
        <w:t xml:space="preserve"> These challenges, coupled with massive inflation, limited supplies, energy shortages, lack of safe transportation, the loss of vital infrastructure </w:t>
      </w:r>
      <w:r w:rsidR="00286707">
        <w:rPr>
          <w:rFonts w:cstheme="minorHAnsi"/>
        </w:rPr>
        <w:t xml:space="preserve">(e.g. </w:t>
      </w:r>
      <w:r w:rsidRPr="008A0AB3">
        <w:rPr>
          <w:rFonts w:cstheme="minorHAnsi"/>
        </w:rPr>
        <w:t>water sanitation</w:t>
      </w:r>
      <w:r w:rsidR="00286707">
        <w:rPr>
          <w:rFonts w:cstheme="minorHAnsi"/>
        </w:rPr>
        <w:t>, hospitals)</w:t>
      </w:r>
      <w:r w:rsidRPr="008A0AB3">
        <w:rPr>
          <w:rFonts w:cstheme="minorHAnsi"/>
        </w:rPr>
        <w:t>, and the flight of over</w:t>
      </w:r>
      <w:commentRangeStart w:id="12"/>
      <w:r w:rsidRPr="008A0AB3">
        <w:rPr>
          <w:rFonts w:cstheme="minorHAnsi"/>
        </w:rPr>
        <w:t xml:space="preserve"> half of Syria’s physicians</w:t>
      </w:r>
      <w:commentRangeEnd w:id="12"/>
      <w:r w:rsidRPr="008A0AB3">
        <w:rPr>
          <w:rStyle w:val="CommentReference"/>
          <w:rFonts w:cstheme="minorHAnsi"/>
          <w:sz w:val="22"/>
          <w:szCs w:val="22"/>
        </w:rPr>
        <w:commentReference w:id="12"/>
      </w:r>
      <w:r w:rsidRPr="008A0AB3">
        <w:rPr>
          <w:rFonts w:cstheme="minorHAnsi"/>
        </w:rPr>
        <w:t xml:space="preserve"> have </w:t>
      </w:r>
      <w:r w:rsidR="00345526">
        <w:rPr>
          <w:rFonts w:cstheme="minorHAnsi"/>
        </w:rPr>
        <w:t xml:space="preserve">likely </w:t>
      </w:r>
      <w:r w:rsidRPr="008A0AB3">
        <w:rPr>
          <w:rFonts w:cstheme="minorHAnsi"/>
        </w:rPr>
        <w:t>led to dramatic changes</w:t>
      </w:r>
      <w:r w:rsidR="00E671B7">
        <w:rPr>
          <w:rFonts w:cstheme="minorHAnsi"/>
        </w:rPr>
        <w:t xml:space="preserve"> in the public health landscape of Syria</w:t>
      </w:r>
      <w:commentRangeStart w:id="13"/>
      <w:r w:rsidRPr="008A0AB3">
        <w:rPr>
          <w:rFonts w:cstheme="minorHAnsi"/>
        </w:rPr>
        <w:t>.</w:t>
      </w:r>
      <w:commentRangeEnd w:id="13"/>
      <w:r w:rsidR="00FB7362">
        <w:rPr>
          <w:rStyle w:val="CommentReference"/>
        </w:rPr>
        <w:commentReference w:id="13"/>
      </w:r>
      <w:r w:rsidR="005E2F1C" w:rsidRPr="008A0AB3">
        <w:rPr>
          <w:rFonts w:cstheme="minorHAnsi"/>
        </w:rPr>
        <w:fldChar w:fldCharType="begin" w:fldLock="1"/>
      </w:r>
      <w:r w:rsidR="004B40FC" w:rsidRPr="008A0AB3">
        <w:rPr>
          <w:rFonts w:cstheme="minorHAnsi"/>
        </w:rPr>
        <w:instrText>ADDIN CSL_CITATION {"citationItems":[{"id":"ITEM-1","itemData":{"author":[{"dropping-particle":"","family":"Sparrow","given":"Annie","non-dropping-particle":"","parse-names":false,"suffix":""}],"id":"ITEM-1","issued":{"date-parts":[["2013"]]},"page":"1-7","title":"Syria ’ s Assault on Doctors","type":"article-journal"},"uris":["http://www.mendeley.com/documents/?uuid=fc270113-004b-4f0b-896d-1894c29834bb"]},{"id":"ITEM-2","itemData":{"DOI":"10.1093/infdis/jix175.Approaches","author":[{"dropping-particle":"","family":"Nnadi","given":"Chimeremma","non-dropping-particle":"","parse-names":false,"suffix":""},{"dropping-particle":"","family":"Etsano","given":"Andrew","non-dropping-particle":"","parse-names":false,"suffix":""},{"dropping-particle":"","family":"Uba","given":"Belinda","non-dropping-particle":"","parse-names":false,"suffix":""},{"dropping-particle":"","family":"Ohuabunwo","given":"Chima","non-dropping-particle":"","parse-names":false,"suffix":""},{"dropping-particle":"","family":"Melton","given":"Musa","non-dropping-particle":"","parse-names":false,"suffix":""},{"dropping-particle":"","family":"Esapa","given":"Lisa","non-dropping-particle":"","parse-names":false,"suffix":""},{"dropping-particle":"","family":"Bolu","given":"Omotayo","non-dropping-particle":"","parse-names":false,"suffix":""},{"dropping-particle":"","family":"Mahoney","given":"Frank","non-dropping-particle":"","parse-names":false,"suffix":""},{"dropping-particle":"","family":"Vertefeuille","given":"John","non-dropping-particle":"","parse-names":false,"suffix":""},{"dropping-particle":"","family":"Durry","given":"Elias","non-dropping-particle":"","parse-names":false,"suffix":""},{"dropping-particle":"","family":"Division","given":"Immunization","non-dropping-particle":"","parse-names":false,"suffix":""},{"dropping-particle":"","family":"Emergency","given":"Polio","non-dropping-particle":"","parse-names":false,"suffix":""},{"dropping-particle":"","family":"Primary","given":"National","non-dropping-particle":"","parse-names":false,"suffix":""},{"dropping-particle":"","family":"Care","given":"Health","non-dropping-particle":"","parse-names":false,"suffix":""},{"dropping-particle":"","family":"Epidemiology","given":"Africa Field","non-dropping-particle":"","parse-names":false,"suffix":""},{"dropping-particle":"","family":"Network","given":"Training","non-dropping-particle":"","parse-names":false,"suffix":""}],"id":"ITEM-2","issue":"Suppl 1","issued":{"date-parts":[["2018"]]},"page":"1-10","title":"HHS Public Access","type":"article-journal","volume":"216"},"uris":["http://www.mendeley.com/documents/?uuid=730f6b97-ee54-46cd-b575-a005610caa0c"]},{"id":"ITEM-3","itemData":{"DOI":"10.1016/j.vaccine.2016.08.025","ISBN":"0264-410x","ISSN":"18732518","PMID":"27527818","abstract":"Complex humanitarian emergencies affect 40–60 million people annually and are a growing public health concern worldwide. Despite efforts to provide medical and public health services to populations affected by complex emergencies, significant morbidity and mortality persist. Measles is a major communicable disease threat, but through vaccination of broader target age groups beyond the traditional immunization schedule, measles-related mortality has been significantly reduced during crises. Yet, a limited number of vaccine-preventable diseases continue to contribute disproportionately to morbidity and mortality in complex emergencies. The literature suggests that Streptococcus pneumoniae, Rotavirus, and Haemophilus influenzae type-b should be key targets for vaccination programs. Because of the significant contribution of these three pathogens to complex humanitarian emergencies in low and middle-income countries regardless of disaster type, geography, or population, their vaccines should be considered essential components of the standard emergency response effort. We discuss the barriers to vaccine distribution and provide evidence for strategies to improve distribution, including expanded target age-range and reduced dose schedules. Our review includes specific recommendations for the expanded use of these three vaccines in complex emergencies in low and middle-income countries as a way to guide future policy discussions.","author":[{"dropping-particle":"","family":"Close","given":"Ryan M.","non-dropping-particle":"","parse-names":false,"suffix":""},{"dropping-particle":"","family":"Pearson","given":"Catherine","non-dropping-particle":"","parse-names":false,"suffix":""},{"dropping-particle":"","family":"Cohn","given":"Jennifer","non-dropping-particle":"","parse-names":false,"suffix":""}],"container-title":"Vaccine","id":"ITEM-3","issue":"39","issued":{"date-parts":[["2016"]]},"page":"4649-4655","publisher":"Elsevier Ltd","title":"Vaccine-preventable disease and the under-utilization of immunizations in complex humanitarian emergencies","type":"article-journal","volume":"34"},"uris":["http://www.mendeley.com/documents/?uuid=4fd9baa7-5b98-45e1-b95b-2630386305f4"]},{"id":"ITEM-4","itemData":{"DOI":"10.1136/medethics-2014-102383","ISBN":"0306-6800","ISSN":"14734257","PMID":"25135799","abstract":"Recent instances of governments and others refusing humanitarian assistance to refugees and IDPs (internally-displaced persons) unless they agreed to polio immunization for their children raise difficult ethical challenges. The authors argue that states have the right and a responsibility to require such vaccinations in instances where the serious vaccine-preventable disease(s) at issue threaten others, including local populations, humanitarian workers, and others in camps or support settings.","author":[{"dropping-particle":"","family":"Caplan","given":"A. L.","non-dropping-particle":"","parse-names":false,"suffix":""},{"dropping-particle":"","family":"Curry","given":"David R.","non-dropping-particle":"","parse-names":false,"suffix":""}],"container-title":"Journal of Medical Ethics","id":"ITEM-4","issue":"3","issued":{"date-parts":[["2015"]]},"page":"276-277","title":"Refugees, humanitarian aid and the right to decline vaccinations","type":"article-journal","volume":"41"},"uris":["http://www.mendeley.com/documents/?uuid=414796a5-d02c-4ebd-8c1d-cba49c244a45"]},{"id":"ITEM-5","itemData":{"DOI":"10.1080/21645515.2015.1096457","ISBN":"2164-554X (Electronic)\\r2164-5515 (Linking)","ISSN":"2164554X","PMID":"26406333","abstract":"Humanitarian emergencies may result in breakdown of regular health services including routine vaccination programs. Displaced populations including refugees and internally displaced persons are particularly susceptible to outbreaks of communicable diseases such as vaccine-preventable diseases (VPDs). Common VPDs encountered in humanitarian emergencies include measles, polio, and depending on geographical location, meningococcal meningitis, yellow fever, hepatitis A, and cholera.Weconducted a reviewof 50 published articles from 2000 to 2015 concerning VPDs in humanitarian emergencies. This article provides an update on the available literature regarding vaccinations among this highly vulnerable population and describes the unique challenges of VPDs during humanitarian emergencies. Humanitarian emergencies place affected populations at risk for elevatedmorbidity andmortality from VPDs due to creation or exacerbation of factors associated with disease transmission such asmass populationmovements, overcrowding, malnutrition, and poor water and sanitation conditions. Vaccination is one of the most basic and critical health interventions for protecting vulnerable populations during emergencies. Growing insecurity, as seen in the increasing number of targeted attacks on health workers in recent years, as well as destruction of cold chain and infrastructure for transportation of supplies, are creating new challenges in provision of life saving vaccines in conflict settings. Population displacement can also threaten global VPD eradication and elimination efforts. While highly effective vaccines and guidelines to combat VPDs are available, the trend of increasing number of humanitarian emergencies globally poses new and emerging challenges in providing vaccination among displaced populations.","author":[{"dropping-particle":"","family":"Lam","given":"Eugene","non-dropping-particle":"","parse-names":false,"suffix":""},{"dropping-particle":"","family":"McCarthy","given":"Amanda","non-dropping-particle":"","parse-names":false,"suffix":""},{"dropping-particle":"","family":"Brennan","given":"Muireann","non-dropping-particle":"","parse-names":false,"suffix":""}],"container-title":"Human Vaccines &amp; Immunotherapeutics","id":"ITEM-5","issue":"11","issued":{"date-parts":[["2017"]]},"page":"2627-2636","title":"Vaccine-preventable diseases in humanitarian emergencies among refugee and internally- displaced populations","type":"article-journal","volume":"11"},"uris":["http://www.mendeley.com/documents/?uuid=fbcfbf62-0651-4cec-acc1-23a63dcd94c9"]},{"id":"ITEM-6","itemData":{"DOI":"10.1136/bmj.f7375","ISSN":"17561833","PMID":"24327182","abstract":"Keir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(Online)","id":"ITEM-6","issue":"December","issued":{"date-parts":[["2013"]]},"page":"1-3","title":"Syria: A healthcare system on the brink of collapse","type":"article-journal","volume":"347"},"uris":["http://www.mendeley.com/documents/?uuid=fa80a27c-fabe-494a-b114-c9f84921f97e"]}],"mendeley":{"formattedCitation":"&lt;sup&gt;18–23&lt;/sup&gt;","plainTextFormattedCitation":"18–23","previouslyFormattedCitation":"&lt;sup&gt;18–23&lt;/sup&gt;"},"properties":{"noteIndex":0},"schema":"https://github.com/citation-style-language/schema/raw/master/csl-citation.json"}</w:instrText>
      </w:r>
      <w:r w:rsidR="005E2F1C" w:rsidRPr="008A0AB3">
        <w:rPr>
          <w:rFonts w:cstheme="minorHAnsi"/>
        </w:rPr>
        <w:fldChar w:fldCharType="separate"/>
      </w:r>
      <w:r w:rsidR="004B40FC" w:rsidRPr="008A0AB3">
        <w:rPr>
          <w:rFonts w:cstheme="minorHAnsi"/>
          <w:noProof/>
          <w:vertAlign w:val="superscript"/>
        </w:rPr>
        <w:t>18–23</w:t>
      </w:r>
      <w:r w:rsidR="005E2F1C" w:rsidRPr="008A0AB3">
        <w:rPr>
          <w:rFonts w:cstheme="minorHAnsi"/>
        </w:rPr>
        <w:fldChar w:fldCharType="end"/>
      </w:r>
      <w:commentRangeEnd w:id="11"/>
      <w:r w:rsidR="00BA14E2" w:rsidRPr="008A0AB3">
        <w:rPr>
          <w:rStyle w:val="CommentReference"/>
          <w:rFonts w:cstheme="minorHAnsi"/>
          <w:sz w:val="22"/>
          <w:szCs w:val="22"/>
        </w:rPr>
        <w:commentReference w:id="11"/>
      </w:r>
    </w:p>
    <w:p w14:paraId="0B65D4B4" w14:textId="66716631" w:rsidR="005C39F4" w:rsidRPr="008A0AB3" w:rsidRDefault="00361FED" w:rsidP="00572DF8">
      <w:pPr>
        <w:spacing w:line="240" w:lineRule="auto"/>
        <w:jc w:val="both"/>
        <w:rPr>
          <w:rFonts w:cstheme="minorHAnsi"/>
        </w:rPr>
      </w:pPr>
      <w:r w:rsidRPr="008A0AB3">
        <w:rPr>
          <w:rFonts w:cstheme="minorHAnsi"/>
        </w:rPr>
        <w:t xml:space="preserve">The conflict has also disrupted the public health capacity of Syria, primarily in regions that fell outside of government control, </w:t>
      </w:r>
      <w:r w:rsidR="002E5A80">
        <w:rPr>
          <w:rFonts w:cstheme="minorHAnsi"/>
        </w:rPr>
        <w:t>meaning</w:t>
      </w:r>
      <w:r w:rsidRPr="008A0AB3">
        <w:rPr>
          <w:rFonts w:cstheme="minorHAnsi"/>
        </w:rPr>
        <w:t xml:space="preserve"> the Syrian Ministry of Health could no longer operate </w:t>
      </w:r>
      <w:r w:rsidR="00345526">
        <w:rPr>
          <w:rFonts w:cstheme="minorHAnsi"/>
        </w:rPr>
        <w:t xml:space="preserve">or surveil health </w:t>
      </w:r>
      <w:r w:rsidRPr="008A0AB3">
        <w:rPr>
          <w:rFonts w:cstheme="minorHAnsi"/>
        </w:rPr>
        <w:t>in those territories.</w:t>
      </w:r>
      <w:r w:rsidR="004B40FC" w:rsidRPr="008A0AB3">
        <w:rPr>
          <w:rFonts w:cstheme="minorHAnsi"/>
        </w:rPr>
        <w:fldChar w:fldCharType="begin" w:fldLock="1"/>
      </w:r>
      <w:r w:rsidR="00934E1B" w:rsidRPr="008A0AB3">
        <w:rPr>
          <w:rFonts w:cstheme="minorHAnsi"/>
        </w:rPr>
        <w:instrText>ADDIN CSL_CITATION {"citationItems":[{"id":"ITEM-1","itemData":{"abstract":"Disease surveillance is risky business in northern Syria, but it’s also critical and life-saving work. The Early Warning Alert and Response Network (EWARN), based in Gaziantep, Turkey, and supported by WHO, tracks disease patterns, sounds the alarm when outbreaks are suspected and monitors outbreaks of infectious diseases when they are confirmed.","author":[{"dropping-particle":"","family":"WHO","given":"","non-dropping-particle":"","parse-names":false,"suffix":""}],"id":"ITEM-1","issued":{"date-parts":[["2018","4","11"]]},"publisher":"World Health Organization","title":"Surveillance teams risk all to track disease outbreaks in northern Syria","type":"article-journal"},"uris":["http://www.mendeley.com/documents/?uuid=501c346b-fed1-365e-bcff-e7ca26514d8b"]},{"id":"ITEM-2","itemData":{"DOI":"10.1016/j.ijid.2016.05.011","ISBN":"1201-9712","ISSN":"18783511","PMID":"27208635","abstract":"Objectives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Diseases","id":"ITEM-2","issued":{"date-parts":[["2016"]]},"page":"15-22","publisher":"International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24,25&lt;/sup&gt;","plainTextFormattedCitation":"24,25","previouslyFormattedCitation":"&lt;sup&gt;24,25&lt;/sup&gt;"},"properties":{"noteIndex":0},"schema":"https://github.com/citation-style-language/schema/raw/master/csl-citation.json"}</w:instrText>
      </w:r>
      <w:r w:rsidR="004B40FC" w:rsidRPr="008A0AB3">
        <w:rPr>
          <w:rFonts w:cstheme="minorHAnsi"/>
        </w:rPr>
        <w:fldChar w:fldCharType="separate"/>
      </w:r>
      <w:r w:rsidR="004B40FC" w:rsidRPr="008A0AB3">
        <w:rPr>
          <w:rFonts w:cstheme="minorHAnsi"/>
          <w:noProof/>
          <w:vertAlign w:val="superscript"/>
        </w:rPr>
        <w:t>24,25</w:t>
      </w:r>
      <w:r w:rsidR="004B40FC" w:rsidRPr="008A0AB3">
        <w:rPr>
          <w:rFonts w:cstheme="minorHAnsi"/>
        </w:rPr>
        <w:fldChar w:fldCharType="end"/>
      </w:r>
      <w:r w:rsidRPr="008A0AB3">
        <w:rPr>
          <w:rFonts w:cstheme="minorHAnsi"/>
        </w:rPr>
        <w:t xml:space="preserve"> </w:t>
      </w:r>
      <w:r w:rsidR="00345526">
        <w:rPr>
          <w:rFonts w:cstheme="minorHAnsi"/>
        </w:rPr>
        <w:t>Early on,</w:t>
      </w:r>
      <w:r w:rsidRPr="008A0AB3">
        <w:rPr>
          <w:rFonts w:cstheme="minorHAnsi"/>
        </w:rPr>
        <w:t xml:space="preserve"> </w:t>
      </w:r>
      <w:r w:rsidR="00345526">
        <w:rPr>
          <w:rFonts w:cstheme="minorHAnsi"/>
        </w:rPr>
        <w:t xml:space="preserve">local health actors attributed </w:t>
      </w:r>
      <w:r w:rsidR="002E5A80">
        <w:rPr>
          <w:rFonts w:cstheme="minorHAnsi"/>
        </w:rPr>
        <w:t xml:space="preserve">the </w:t>
      </w:r>
      <w:r w:rsidR="00345526" w:rsidRPr="008A0AB3">
        <w:rPr>
          <w:rFonts w:cstheme="minorHAnsi"/>
        </w:rPr>
        <w:t xml:space="preserve">diminished preventative services and uncoordinated </w:t>
      </w:r>
      <w:r w:rsidR="00345526">
        <w:rPr>
          <w:rFonts w:cstheme="minorHAnsi"/>
        </w:rPr>
        <w:t>and</w:t>
      </w:r>
      <w:r w:rsidR="00345526" w:rsidRPr="008A0AB3">
        <w:rPr>
          <w:rFonts w:cstheme="minorHAnsi"/>
        </w:rPr>
        <w:t xml:space="preserve"> delayed response efforts in those areas</w:t>
      </w:r>
      <w:r w:rsidR="00345526">
        <w:rPr>
          <w:rFonts w:cstheme="minorHAnsi"/>
        </w:rPr>
        <w:t xml:space="preserve"> to the </w:t>
      </w:r>
      <w:r w:rsidR="002E5A80">
        <w:rPr>
          <w:rFonts w:cstheme="minorHAnsi"/>
        </w:rPr>
        <w:t>disruption of services</w:t>
      </w:r>
      <w:r w:rsidR="000A15FA" w:rsidRPr="008A0AB3">
        <w:rPr>
          <w:rFonts w:cstheme="minorHAnsi"/>
        </w:rPr>
        <w:t>.</w:t>
      </w:r>
      <w:r w:rsidR="00934E1B" w:rsidRPr="008A0AB3">
        <w:rPr>
          <w:rFonts w:cstheme="minorHAnsi"/>
        </w:rPr>
        <w:fldChar w:fldCharType="begin" w:fldLock="1"/>
      </w:r>
      <w:r w:rsidR="00934E1B" w:rsidRPr="008A0AB3">
        <w:rPr>
          <w:rFonts w:cstheme="minorHAnsi"/>
        </w:rPr>
        <w:instrText>ADDIN CSL_CITATION {"citationItems":[{"id":"ITEM-1","itemData":{"author":[{"dropping-particle":"","family":"WHO","given":"","non-dropping-particle":"","parse-names":false,"suffix":""}],"id":"ITEM-1","issued":{"date-parts":[["2013"]]},"number-of-pages":"1","title":"Emergencies Preparedness, Response: Polio in the Syrian Arab Republic","type":"report"},"uris":["http://www.mendeley.com/documents/?uuid=8229f9c3-4c4f-46f0-82e0-770fc127cdeb"]},{"id":"ITEM-2","itemData":{"DOI":"10.1371/journal.ppat.1004438","ISBN":"15537366","ISSN":"15537374","PMID":"25393545","abstract":"The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pathogens","id":"ITEM-2","issue":"10","issued":{"date-parts":[["2014"]]},"page":"e1004438","title":"War and infectious diseases: challenges of the Syrian civil war","type":"article-journal","volume":"10"},"uris":["http://www.mendeley.com/documents/?uuid=302bf992-faae-4bd4-aea9-dcb498734b5c"]},{"id":"ITEM-3","itemData":{"DOI":"10.1080/14787210.2016.1177457","ISBN":"1478-7210","ISSN":"17448336","PMID":"27063349","abstract":"The conflict in Syria is a big humanitarian emergency. More than 200,000 Syrians  have been killed, with more than half of the population either having been displaced or having immigrated. Healthcare has been interrupted due to the destruction of facilities, a lack of medical staff, and a critical shortage of life-saving medications. It produced suitable conditions leading to the re-emergence of tuberculosis, cutaneous leishmaniasis, polio, and measles. Lebanon and Jordan reported increased rates of tuberculosis among Syrian refugees. Cutaneous leishmaniasis outbreaks were noted not only in Syria but also in Turkey, Jordan, and Lebanon. After a polio-free 15 years, Syria reported a polio outbreak. Ongoing measles outbreaks in the region was accelerated by the conflict. Iraq declared a cholera outbreak among the Syrian refugees. The healthcare facilities of the countries hosting immigrants, mainly Turkey, Lebanon, Jordan, Iraq, and Egypt, are overburdened. The majority of the immigrants live in crowded and unsanitary conditions. Infectious diseases are big challenges for Syria and for the countries hosting immigrants. More structured support from international organizations is needed for the prevention, control, diagnosis, and treatment of infectious diseases.","author":[{"dropping-particle":"","family":"Ozaras","given":"Resat","non-dropping-particle":"","parse-names":false,"suffix":""},{"dropping-particle":"","family":"Leblebicioglu","given":"Hakan","non-dropping-particle":"","parse-names":false,"suffix":""},{"dropping-particle":"","family":"Sunbul","given":"Mustafa","non-dropping-particle":"","parse-names":false,"suffix":""},{"dropping-particle":"","family":"Tabak","given":"Fehmi","non-dropping-particle":"","parse-names":false,"suffix":""},{"dropping-particle":"","family":"Balkan","given":"Ilker Inanc","non-dropping-particle":"","parse-names":false,"suffix":""},{"dropping-particle":"","family":"Yemisen","given":"Mucahit","non-dropping-particle":"","parse-names":false,"suffix":""},{"dropping-particle":"","family":"Sencan","given":"Irfan","non-dropping-particle":"","parse-names":false,"suffix":""},{"dropping-particle":"","family":"Ozturk","given":"Recep","non-dropping-particle":"","parse-names":false,"suffix":""}],"container-title":"Expert Review of Anti-Infective Therapy","id":"ITEM-3","issue":"6","issued":{"date-parts":[["2016"]]},"page":"547-555","publisher":"Taylor &amp; Francis","title":"The Syrian conflict and infectious diseases","type":"article-journal","volume":"14"},"uris":["http://www.mendeley.com/documents/?uuid=74eef8c2-2138-42e3-a2f2-022ec1ab7edb"]}],"mendeley":{"formattedCitation":"&lt;sup&gt;11,17,26&lt;/sup&gt;","plainTextFormattedCitation":"11,17,26","previouslyFormattedCitation":"&lt;sup&gt;11,17,26&lt;/sup&gt;"},"properties":{"noteIndex":0},"schema":"https://github.com/citation-style-language/schema/raw/master/csl-citation.json"}</w:instrText>
      </w:r>
      <w:r w:rsidR="00934E1B" w:rsidRPr="008A0AB3">
        <w:rPr>
          <w:rFonts w:cstheme="minorHAnsi"/>
        </w:rPr>
        <w:fldChar w:fldCharType="separate"/>
      </w:r>
      <w:r w:rsidR="00934E1B" w:rsidRPr="008A0AB3">
        <w:rPr>
          <w:rFonts w:cstheme="minorHAnsi"/>
          <w:noProof/>
          <w:vertAlign w:val="superscript"/>
        </w:rPr>
        <w:t>11,17,26</w:t>
      </w:r>
      <w:r w:rsidR="00934E1B" w:rsidRPr="008A0AB3">
        <w:rPr>
          <w:rFonts w:cstheme="minorHAnsi"/>
        </w:rPr>
        <w:fldChar w:fldCharType="end"/>
      </w:r>
      <w:r w:rsidRPr="008A0AB3">
        <w:rPr>
          <w:rFonts w:cstheme="minorHAnsi"/>
        </w:rPr>
        <w:t xml:space="preserve"> </w:t>
      </w:r>
      <w:r w:rsidR="00345526">
        <w:rPr>
          <w:rFonts w:cstheme="minorHAnsi"/>
        </w:rPr>
        <w:t>A w</w:t>
      </w:r>
      <w:r w:rsidR="000A15FA" w:rsidRPr="008A0AB3">
        <w:rPr>
          <w:rFonts w:cstheme="minorHAnsi"/>
        </w:rPr>
        <w:t xml:space="preserve">ild </w:t>
      </w:r>
      <w:r w:rsidR="00345526">
        <w:rPr>
          <w:rFonts w:cstheme="minorHAnsi"/>
        </w:rPr>
        <w:t>p</w:t>
      </w:r>
      <w:r w:rsidR="000A15FA" w:rsidRPr="008A0AB3">
        <w:rPr>
          <w:rFonts w:cstheme="minorHAnsi"/>
        </w:rPr>
        <w:t xml:space="preserve">olio </w:t>
      </w:r>
      <w:r w:rsidR="00345526">
        <w:rPr>
          <w:rFonts w:cstheme="minorHAnsi"/>
        </w:rPr>
        <w:t>v</w:t>
      </w:r>
      <w:r w:rsidR="000A15FA" w:rsidRPr="008A0AB3">
        <w:rPr>
          <w:rFonts w:cstheme="minorHAnsi"/>
        </w:rPr>
        <w:t xml:space="preserve">irus Type-1 (WPV-1) outbreak </w:t>
      </w:r>
      <w:r w:rsidR="00345526">
        <w:rPr>
          <w:rFonts w:cstheme="minorHAnsi"/>
        </w:rPr>
        <w:t>in 2013 highlighted the significant weaknesses in the health system and motivated the development of two separate surveillance efforts. O</w:t>
      </w:r>
      <w:r w:rsidR="000A15FA" w:rsidRPr="008A0AB3">
        <w:rPr>
          <w:rFonts w:cstheme="minorHAnsi"/>
        </w:rPr>
        <w:t xml:space="preserve">ne </w:t>
      </w:r>
      <w:r w:rsidR="001F14F0">
        <w:rPr>
          <w:rFonts w:cstheme="minorHAnsi"/>
        </w:rPr>
        <w:t xml:space="preserve">system </w:t>
      </w:r>
      <w:r w:rsidR="000A15FA" w:rsidRPr="008A0AB3">
        <w:rPr>
          <w:rFonts w:cstheme="minorHAnsi"/>
        </w:rPr>
        <w:t>cover</w:t>
      </w:r>
      <w:r w:rsidR="001F14F0">
        <w:rPr>
          <w:rFonts w:cstheme="minorHAnsi"/>
        </w:rPr>
        <w:t>ed</w:t>
      </w:r>
      <w:r w:rsidR="000A15FA" w:rsidRPr="008A0AB3">
        <w:rPr>
          <w:rFonts w:cstheme="minorHAnsi"/>
        </w:rPr>
        <w:t xml:space="preserve"> territories controlled by the Syrian government</w:t>
      </w:r>
      <w:r w:rsidR="002E5A80">
        <w:rPr>
          <w:rFonts w:cstheme="minorHAnsi"/>
        </w:rPr>
        <w:t xml:space="preserve"> and</w:t>
      </w:r>
      <w:r w:rsidR="000A15FA" w:rsidRPr="008A0AB3">
        <w:rPr>
          <w:rFonts w:cstheme="minorHAnsi"/>
        </w:rPr>
        <w:t xml:space="preserve"> </w:t>
      </w:r>
      <w:r w:rsidR="001F14F0">
        <w:rPr>
          <w:rFonts w:cstheme="minorHAnsi"/>
        </w:rPr>
        <w:t xml:space="preserve">was </w:t>
      </w:r>
      <w:r w:rsidR="000A15FA" w:rsidRPr="008A0AB3">
        <w:rPr>
          <w:rFonts w:cstheme="minorHAnsi"/>
        </w:rPr>
        <w:t xml:space="preserve">operated by the </w:t>
      </w:r>
      <w:r w:rsidR="00934E1B" w:rsidRPr="008A0AB3">
        <w:rPr>
          <w:rFonts w:cstheme="minorHAnsi"/>
        </w:rPr>
        <w:t xml:space="preserve">Syrian </w:t>
      </w:r>
      <w:r w:rsidR="000A15FA" w:rsidRPr="008A0AB3">
        <w:rPr>
          <w:rFonts w:cstheme="minorHAnsi"/>
        </w:rPr>
        <w:t xml:space="preserve">Ministry of Health, and </w:t>
      </w:r>
      <w:r w:rsidR="001F14F0">
        <w:rPr>
          <w:rFonts w:cstheme="minorHAnsi"/>
        </w:rPr>
        <w:t>a distinct and independent system was developed in</w:t>
      </w:r>
      <w:r w:rsidR="000A15FA" w:rsidRPr="008A0AB3">
        <w:rPr>
          <w:rFonts w:cstheme="minorHAnsi"/>
        </w:rPr>
        <w:t xml:space="preserve"> opposition-held territories, operated by the non-governmental organization, the Assistance Coordination Unit (ACU).</w:t>
      </w:r>
      <w:r w:rsidR="00934E1B" w:rsidRPr="008A0AB3">
        <w:rPr>
          <w:rFonts w:cstheme="minorHAnsi"/>
        </w:rPr>
        <w:fldChar w:fldCharType="begin" w:fldLock="1"/>
      </w:r>
      <w:r w:rsidR="009A2BBF" w:rsidRPr="008A0AB3">
        <w:rPr>
          <w:rFonts w:cstheme="minorHAnsi"/>
        </w:rPr>
        <w:instrText>ADDIN CSL_CITATION {"citationItems":[{"id":"ITEM-1","itemData":{"author":[{"dropping-particle":"","family":"WHO","given":"","non-dropping-particle":"","parse-names":false,"suffix":""}],"id":"ITEM-1","issued":{"date-parts":[["2013"]]},"number-of-pages":"1","title":"Emergencies Preparedness, Response: Polio in the Syrian Arab Republic","type":"report"},"uris":["http://www.mendeley.com/documents/?uuid=8229f9c3-4c4f-46f0-82e0-770fc127cdeb"]},{"id":"ITEM-2","itemData":{"DOI":"10.1016/S1473-3099(14)70803-5","ISBN":"1474-4457 (Electronic)\\r1473-3099 (Linking)","ISSN":"14744457","PMID":"24964936","abstract":"Several commentators queried the effectiveness of the so-called Early Warning Alert and Response System that was established in September, 2012, by the Syrian Ministry of Health with technical support from WHO.1 Others argue that the early warning system has succeeded in tackling the consequences of local polio outbreaks.2 Parallel systems of reporting and immunisation have been created in opposition-held governorates, and are reportedly supported, financially and technically, by the US Centers for Disease Control and Prevention.3 Questions have been raised about the transparency and impartiality of WHO and its ability to ensure the vaccination of all children, irrespective of their location inside Syria.1,3 WHO's representatives have not remained silent through these interactions.","author":[{"dropping-particle":"","family":"Ahmad","given":"Balsam","non-dropping-particle":"","parse-names":false,"suffix":""},{"dropping-particle":"","family":"Bhattacharya","given":"Sanjoy","non-dropping-particle":"","parse-names":false,"suffix":""}],"container-title":"The Lancet Infectious Diseases","id":"ITEM-2","issue":"7","issued":{"date-parts":[["2014"]]},"page":"547-548","publisher":"Elsevier Ltd","title":"Polio eradication in Syria","type":"article-journal","volume":"14"},"uris":["http://www.mendeley.com/documents/?uuid=2fe63d9d-7cf0-4400-bcc0-832c26495531"]},{"id":"ITEM-3","itemData":{"DOI":"10.1016/j.ijid.2016.05.011","ISBN":"1201-9712","ISSN":"18783511","PMID":"27208635","abstract":"Objectives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Diseases","id":"ITEM-3","issued":{"date-parts":[["2016"]]},"page":"15-22","publisher":"International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id":"ITEM-4","itemData":{"URL":"https://www.acu-sy.org/en/identity/","accessed":{"date-parts":[["2019","8","20"]]},"author":[{"dropping-particle":"","family":"ACU","given":"","non-dropping-particle":"","parse-names":false,"suffix":""}],"id":"ITEM-4","issued":{"date-parts":[["2019"]]},"page":"1-5","title":"Assistance Coordination Unit: Identity","type":"webpage"},"uris":["http://www.mendeley.com/documents/?uuid=15d8fca3-cc90-4664-bd03-004ab5f43a61"]},{"id":"ITEM-5","itemData":{"DOI":"10.1093/heapol/czw148","ISSN":"14602237","abstract":"States and the World Health Organization (WHO), an international organization that is mandated to respect the sovereignty of its member states, are still the leading actors in global health. This paper explores how this discrepancy inhibits the ability of global health partnerships to implement pro-grammes in conflict-affected areas that are under the de facto control of rebel organizations. We concentrate on a single crucial case, the polio outbreak in Syria in 2013, analysing a variety of quali-tative data—twenty semi-structured interviews with key actors, official documents, and media re-ports—in order to investigate the events that preceded and followed this event. The WHO's mandate to respect the Syrian government's sovereignty inhibited its ability to prevent, identify and contain the outbreak because the Assad regime refused it permission to operate in rebel-controlled areas. The polio outbreak was identified and contained by organizations operating outside the United Nations (UN) system that disregarded the Syrian government's sovereignty claims and cooperated with the militants. Thus, we identify a serious problem with so-called global health partnerships in which nation states and international organizations remain key actors. Such initiatives function well in situations where there is a capable state that is concerned with the welfare of its citizens and has exclusivity of jurisdiction over its territory. But they can encounter difficulties in areas where rebels challenge the state's sovereignty. Although the response to the Syrian polio outbreak was ultimately effective, it was reactive, ad hoc, slow and relied on personnel who had little experience. Global health partnerships would be more effective in conflict-affected areas if they put in place proactive and institutionalized plans to implement their programmes in regions outside government control. • The WHO's mandate to respect the Syrian government's sovereignty inhibited its ability to prevent, identify and contain the polio outbreak in Syria in 2013. • The polio outbreak was identified and contained by organizations that disregarded the Syrian government's sovereignty claims and cooperated with the militants. Although these organizations were ultimately effective, they were reactive, ad hoc, slow and relied on with limited experience personnel. • Global health partnerships would benefit from putting in place proactive and institutionalized plans to implement their programmes in confl…","author":[{"dropping-particle":"","family":"Kennedy","given":"Jonathan","non-dropping-particle":"","parse-names":false,"suffix":""},{"dropping-particle":"","family":"Michailidou","given":"Domna","non-dropping-particle":"","parse-names":false,"suffix":""}],"container-title":"Health Policy and Planning","id":"ITEM-5","issue":"5","issued":{"date-parts":[["2017"]]},"page":"690-698","title":"Civil war, contested sovereignty and the limits of global health partnerships: A case study of the Syrian polio outbreak in 2013","type":"article-journal","volume":"32"},"uris":["http://www.mendeley.com/documents/?uuid=c68e6c80-9949-4308-8b9e-b52f9de7be1e"]}],"mendeley":{"formattedCitation":"&lt;sup&gt;17,25,27–29&lt;/sup&gt;","plainTextFormattedCitation":"17,25,27–29","previouslyFormattedCitation":"&lt;sup&gt;17,25,27–29&lt;/sup&gt;"},"properties":{"noteIndex":0},"schema":"https://github.com/citation-style-language/schema/raw/master/csl-citation.json"}</w:instrText>
      </w:r>
      <w:r w:rsidR="00934E1B" w:rsidRPr="008A0AB3">
        <w:rPr>
          <w:rFonts w:cstheme="minorHAnsi"/>
        </w:rPr>
        <w:fldChar w:fldCharType="separate"/>
      </w:r>
      <w:r w:rsidR="00283D82" w:rsidRPr="008A0AB3">
        <w:rPr>
          <w:rFonts w:cstheme="minorHAnsi"/>
          <w:noProof/>
          <w:vertAlign w:val="superscript"/>
        </w:rPr>
        <w:t>17,25,27–29</w:t>
      </w:r>
      <w:r w:rsidR="00934E1B" w:rsidRPr="008A0AB3">
        <w:rPr>
          <w:rFonts w:cstheme="minorHAnsi"/>
        </w:rPr>
        <w:fldChar w:fldCharType="end"/>
      </w:r>
      <w:r w:rsidR="000A15FA" w:rsidRPr="008A0AB3">
        <w:rPr>
          <w:rFonts w:cstheme="minorHAnsi"/>
        </w:rPr>
        <w:t xml:space="preserve"> </w:t>
      </w:r>
      <w:r w:rsidR="005C39F4" w:rsidRPr="008A0AB3">
        <w:rPr>
          <w:rFonts w:cstheme="minorHAnsi"/>
        </w:rPr>
        <w:t>Both surveillance systems are modeled after and supported by the WHO’s Emergency Surveillance and Response System (EWARS)</w:t>
      </w:r>
      <w:r w:rsidR="001F14F0">
        <w:rPr>
          <w:rFonts w:cstheme="minorHAnsi"/>
        </w:rPr>
        <w:t xml:space="preserve"> but are distinct in their geographic zones of operation and their administration</w:t>
      </w:r>
      <w:r w:rsidR="005C39F4" w:rsidRPr="008A0AB3">
        <w:rPr>
          <w:rFonts w:cstheme="minorHAnsi"/>
        </w:rPr>
        <w:t>.</w:t>
      </w:r>
      <w:r w:rsidR="00124A77" w:rsidRPr="008A0AB3">
        <w:rPr>
          <w:rFonts w:cstheme="minorHAnsi"/>
        </w:rPr>
        <w:fldChar w:fldCharType="begin" w:fldLock="1"/>
      </w:r>
      <w:r w:rsidR="009A2BBF" w:rsidRPr="008A0AB3">
        <w:rPr>
          <w:rFonts w:cstheme="minorHAnsi"/>
        </w:rPr>
        <w:instrText>ADDIN CSL_CITATION {"citationItems":[{"id":"ITEM-1","itemData":{"URL":"https://www.acu-sy.org/en/identity/","accessed":{"date-parts":[["2019","8","20"]]},"author":[{"dropping-particle":"","family":"ACU","given":"","non-dropping-particle":"","parse-names":false,"suffix":""}],"id":"ITEM-1","issued":{"date-parts":[["2019"]]},"page":"1-5","title":"Assistance Coordination Unit: Identity","type":"webpage"},"uris":["http://www.mendeley.com/documents/?uuid=15d8fca3-cc90-4664-bd03-004ab5f43a61"]},{"id":"ITEM-2","itemData":{"author":[{"dropping-particle":"","family":"ACU","given":"","non-dropping-particle":"","parse-names":false,"suffix":""}],"id":"ITEM-2","issued":{"date-parts":[["2017"]]},"publisher-place":"Gaziantep, Turkey","title":"EWARN Guidelines","type":"report"},"uris":["http://www.mendeley.com/documents/?uuid=4f4fc930-f9e4-43f1-93d1-8bee38b26059"]},{"id":"ITEM-3","itemData":{"DOI":"10.1016/j.ijid.2016.05.011","ISBN":"1201-9712","ISSN":"18783511","PMID":"27208635","abstract":"Objectives To describe trends in major communicable diseases in Syria during the ongoing conflict, and the challenges to communicable disease surveillance and control in the context of dynamic, large-scale population displacement, unplanned mass gatherings, and disruption to critical infrastructure. Methods A rapid review of the peer-reviewed and non-peer-reviewed literature from 2005 to 2015 was performed, augmented by secondary analysis of monitoring data from two disease early warning systems currently operational in Syria, focusing mainly on three diseases: tuberculosis (TB), measles, and polio. Results Trend data show discrepancies in case report numbers between government and non-government controlled areas, especially for TB, but interpretation is hampered by uncertainties over sentinel surveillance coverage and base population numbers. Communicable disease control has been undermined by a combination of governance fragmentation, direct and indirect damage to facilities and systems, and health worker flight. Conclusions Five years into the crisis, some progress has been made in disease surveillance, but governance and coordination problems, variable immunization coverage, and the dynamic and indiscriminate nature of the conflict continue to pose a serious threat to population health in Syria and surrounding countries. The risk of major cross-border communicable disease outbreaks is high, and challenges for health in a post-conflict Syria are formidable.","author":[{"dropping-particle":"","family":"Ismail","given":"Sharif A.","non-dropping-particle":"","parse-names":false,"suffix":""},{"dropping-particle":"","family":"Abbara","given":"Aula","non-dropping-particle":"","parse-names":false,"suffix":""},{"dropping-particle":"","family":"Collin","given":"Simon M.","non-dropping-particle":"","parse-names":false,"suffix":""},{"dropping-particle":"","family":"Orcutt","given":"Miriam","non-dropping-particle":"","parse-names":false,"suffix":""},{"dropping-particle":"","family":"Coutts","given":"Adam P.","non-dropping-particle":"","parse-names":false,"suffix":""},{"dropping-particle":"","family":"Maziak","given":"Wasim","non-dropping-particle":"","parse-names":false,"suffix":""},{"dropping-particle":"","family":"Sahloul","given":"Zaher","non-dropping-particle":"","parse-names":false,"suffix":""},{"dropping-particle":"","family":"Dar","given":"Osman","non-dropping-particle":"","parse-names":false,"suffix":""},{"dropping-particle":"","family":"Corrah","given":"Tumena","non-dropping-particle":"","parse-names":false,"suffix":""},{"dropping-particle":"","family":"Fouad","given":"Fouad M.","non-dropping-particle":"","parse-names":false,"suffix":""}],"container-title":"International Journal of Infectious Diseases","id":"ITEM-3","issued":{"date-parts":[["2016"]]},"page":"15-22","publisher":"International Society for Infectious Diseases","title":"Communicable disease surveillance and control in the context of conflict and mass displacement in Syria","type":"article-journal","volume":"47"},"uris":["http://www.mendeley.com/documents/?uuid=a27afec8-2388-4b2f-9a88-89e21c832e4b"]}],"mendeley":{"formattedCitation":"&lt;sup&gt;25,28,30&lt;/sup&gt;","plainTextFormattedCitation":"25,28,30","previouslyFormattedCitation":"&lt;sup&gt;25,28,30&lt;/sup&gt;"},"properties":{"noteIndex":0},"schema":"https://github.com/citation-style-language/schema/raw/master/csl-citation.json"}</w:instrText>
      </w:r>
      <w:r w:rsidR="00124A77" w:rsidRPr="008A0AB3">
        <w:rPr>
          <w:rFonts w:cstheme="minorHAnsi"/>
        </w:rPr>
        <w:fldChar w:fldCharType="separate"/>
      </w:r>
      <w:r w:rsidR="00283D82" w:rsidRPr="008A0AB3">
        <w:rPr>
          <w:rFonts w:cstheme="minorHAnsi"/>
          <w:noProof/>
          <w:vertAlign w:val="superscript"/>
        </w:rPr>
        <w:t>25,28,30</w:t>
      </w:r>
      <w:r w:rsidR="00124A77" w:rsidRPr="008A0AB3">
        <w:rPr>
          <w:rFonts w:cstheme="minorHAnsi"/>
        </w:rPr>
        <w:fldChar w:fldCharType="end"/>
      </w:r>
      <w:r w:rsidR="005C39F4" w:rsidRPr="008A0AB3">
        <w:rPr>
          <w:rFonts w:cstheme="minorHAnsi"/>
        </w:rPr>
        <w:t xml:space="preserve"> The surveillance system of the Syrian MOH shares the same name</w:t>
      </w:r>
      <w:r w:rsidR="001F14F0">
        <w:rPr>
          <w:rFonts w:cstheme="minorHAnsi"/>
        </w:rPr>
        <w:t xml:space="preserve"> as the WHO system, </w:t>
      </w:r>
      <w:r w:rsidR="005C39F4" w:rsidRPr="008A0AB3">
        <w:rPr>
          <w:rFonts w:cstheme="minorHAnsi"/>
        </w:rPr>
        <w:t xml:space="preserve">while the surveillance system operated by the ACU is known as the </w:t>
      </w:r>
      <w:r w:rsidR="00345AED">
        <w:rPr>
          <w:rFonts w:cstheme="minorHAnsi"/>
        </w:rPr>
        <w:t>Early</w:t>
      </w:r>
      <w:r w:rsidR="005C39F4" w:rsidRPr="008A0AB3">
        <w:rPr>
          <w:rFonts w:cstheme="minorHAnsi"/>
        </w:rPr>
        <w:t xml:space="preserve"> Warning </w:t>
      </w:r>
      <w:r w:rsidR="00345AED">
        <w:rPr>
          <w:rFonts w:cstheme="minorHAnsi"/>
        </w:rPr>
        <w:t xml:space="preserve">Alert </w:t>
      </w:r>
      <w:r w:rsidR="005C39F4" w:rsidRPr="008A0AB3">
        <w:rPr>
          <w:rFonts w:cstheme="minorHAnsi"/>
        </w:rPr>
        <w:t xml:space="preserve">and Response Network (EWARN). </w:t>
      </w:r>
      <w:r w:rsidR="001F14F0" w:rsidRPr="008A0AB3">
        <w:rPr>
          <w:rFonts w:cstheme="minorHAnsi"/>
        </w:rPr>
        <w:t xml:space="preserve">The ACU had established an operational </w:t>
      </w:r>
      <w:r w:rsidR="001F14F0">
        <w:rPr>
          <w:rFonts w:cstheme="minorHAnsi"/>
        </w:rPr>
        <w:t xml:space="preserve">acute flaccid paralysis (AFP) </w:t>
      </w:r>
      <w:r w:rsidR="001F14F0" w:rsidRPr="008A0AB3">
        <w:rPr>
          <w:rFonts w:cstheme="minorHAnsi"/>
        </w:rPr>
        <w:t xml:space="preserve">surveillance system </w:t>
      </w:r>
      <w:r w:rsidR="001F14F0">
        <w:rPr>
          <w:rFonts w:cstheme="minorHAnsi"/>
        </w:rPr>
        <w:t xml:space="preserve">for polio </w:t>
      </w:r>
      <w:r w:rsidR="001F14F0" w:rsidRPr="008A0AB3">
        <w:rPr>
          <w:rFonts w:cstheme="minorHAnsi"/>
        </w:rPr>
        <w:t xml:space="preserve">by </w:t>
      </w:r>
      <w:r w:rsidR="001F14F0">
        <w:rPr>
          <w:rFonts w:cstheme="minorHAnsi"/>
        </w:rPr>
        <w:t xml:space="preserve">the end of </w:t>
      </w:r>
      <w:r w:rsidR="001F14F0" w:rsidRPr="008A0AB3">
        <w:rPr>
          <w:rFonts w:cstheme="minorHAnsi"/>
        </w:rPr>
        <w:t>201</w:t>
      </w:r>
      <w:r w:rsidR="001F14F0">
        <w:rPr>
          <w:rFonts w:cstheme="minorHAnsi"/>
        </w:rPr>
        <w:t>3</w:t>
      </w:r>
      <w:r w:rsidR="001F14F0" w:rsidRPr="008A0AB3">
        <w:rPr>
          <w:rFonts w:cstheme="minorHAnsi"/>
        </w:rPr>
        <w:t xml:space="preserve">; however, ACU’s methods and coverage of multiple infectious disease syndromes did not fully develop until the start of 2015. </w:t>
      </w:r>
      <w:r w:rsidR="00B16A0F" w:rsidRPr="008A0AB3">
        <w:rPr>
          <w:rFonts w:cstheme="minorHAnsi"/>
        </w:rPr>
        <w:t xml:space="preserve">ACU </w:t>
      </w:r>
      <w:r w:rsidR="00357344">
        <w:rPr>
          <w:rFonts w:cstheme="minorHAnsi"/>
        </w:rPr>
        <w:t>shares</w:t>
      </w:r>
      <w:r w:rsidR="00B16A0F" w:rsidRPr="008A0AB3">
        <w:rPr>
          <w:rFonts w:cstheme="minorHAnsi"/>
        </w:rPr>
        <w:t xml:space="preserve"> weekly and annual epidemiologic reports to the </w:t>
      </w:r>
      <w:r w:rsidR="00B16A0F" w:rsidRPr="008A0AB3">
        <w:rPr>
          <w:rFonts w:cstheme="minorHAnsi"/>
        </w:rPr>
        <w:lastRenderedPageBreak/>
        <w:t>WHO, the Gaziantep Health Cluster, and in their online newsletter</w:t>
      </w:r>
      <w:r w:rsidR="008B6CCD">
        <w:rPr>
          <w:rFonts w:cstheme="minorHAnsi"/>
        </w:rPr>
        <w:t>,</w:t>
      </w:r>
      <w:r w:rsidR="00B16A0F" w:rsidRPr="008A0AB3">
        <w:rPr>
          <w:rFonts w:cstheme="minorHAnsi"/>
        </w:rPr>
        <w:t xml:space="preserve"> but </w:t>
      </w:r>
      <w:r w:rsidR="008B6CCD">
        <w:rPr>
          <w:rFonts w:cstheme="minorHAnsi"/>
        </w:rPr>
        <w:t>these</w:t>
      </w:r>
      <w:r w:rsidR="00B16A0F" w:rsidRPr="008A0AB3">
        <w:rPr>
          <w:rFonts w:cstheme="minorHAnsi"/>
        </w:rPr>
        <w:t xml:space="preserve"> data </w:t>
      </w:r>
      <w:r w:rsidR="008B6CCD">
        <w:rPr>
          <w:rFonts w:cstheme="minorHAnsi"/>
        </w:rPr>
        <w:t>have</w:t>
      </w:r>
      <w:r w:rsidR="00B16A0F" w:rsidRPr="008A0AB3">
        <w:rPr>
          <w:rFonts w:cstheme="minorHAnsi"/>
        </w:rPr>
        <w:t xml:space="preserve"> not been collated and analyzed</w:t>
      </w:r>
      <w:r w:rsidR="00B60706">
        <w:rPr>
          <w:rFonts w:cstheme="minorHAnsi"/>
        </w:rPr>
        <w:t xml:space="preserve"> publicly until now</w:t>
      </w:r>
      <w:r w:rsidR="00B16A0F" w:rsidRPr="008A0AB3">
        <w:rPr>
          <w:rFonts w:cstheme="minorHAnsi"/>
        </w:rPr>
        <w:t>.</w:t>
      </w:r>
    </w:p>
    <w:p w14:paraId="4932DD4F" w14:textId="6E9AF933" w:rsidR="001F14F0" w:rsidRPr="001F14F0" w:rsidRDefault="001F14F0" w:rsidP="001F14F0">
      <w:pPr>
        <w:rPr>
          <w:rFonts w:ascii="Times New Roman" w:eastAsia="Times New Roman" w:hAnsi="Times New Roman" w:cs="Times New Roman"/>
          <w:sz w:val="24"/>
          <w:szCs w:val="24"/>
        </w:rPr>
      </w:pPr>
      <w:commentRangeStart w:id="14"/>
      <w:r>
        <w:rPr>
          <w:rFonts w:cstheme="minorHAnsi"/>
        </w:rPr>
        <w:t>There is emerging evidence on the scope of short and intermediate term health impacts, as well as the social and economic consequences of the conflict in Syria.</w:t>
      </w:r>
      <w:commentRangeEnd w:id="14"/>
      <w:r w:rsidR="000E2A2C">
        <w:rPr>
          <w:rStyle w:val="CommentReference"/>
        </w:rPr>
        <w:commentReference w:id="14"/>
      </w:r>
      <w:r>
        <w:rPr>
          <w:rFonts w:cstheme="minorHAnsi"/>
        </w:rPr>
        <w:t xml:space="preserve"> The world bank reported in 2016 that Syria lost $226 billion in gross domestic product between 2011 and 2016, about four times the total GDP in 2010. [</w:t>
      </w:r>
      <w:commentRangeStart w:id="15"/>
      <w:r>
        <w:rPr>
          <w:rFonts w:cstheme="minorHAnsi"/>
        </w:rPr>
        <w:t>ref</w:t>
      </w:r>
      <w:commentRangeEnd w:id="15"/>
      <w:r>
        <w:rPr>
          <w:rStyle w:val="CommentReference"/>
        </w:rPr>
        <w:commentReference w:id="15"/>
      </w:r>
      <w:r>
        <w:rPr>
          <w:rFonts w:cstheme="minorHAnsi"/>
        </w:rPr>
        <w:t xml:space="preserve">] </w:t>
      </w:r>
      <w:r w:rsidRPr="001F14F0">
        <w:rPr>
          <w:rFonts w:ascii="Arial" w:eastAsia="Times New Roman" w:hAnsi="Arial" w:cs="Arial"/>
          <w:color w:val="333333"/>
          <w:sz w:val="27"/>
          <w:szCs w:val="27"/>
          <w:shd w:val="clear" w:color="auto" w:fill="FFFFFF"/>
        </w:rPr>
        <w:t xml:space="preserve"> </w:t>
      </w:r>
    </w:p>
    <w:p w14:paraId="4E4CC781" w14:textId="50C15733" w:rsidR="00C26A57" w:rsidRPr="008A0AB3" w:rsidRDefault="00ED4473" w:rsidP="00572DF8">
      <w:pPr>
        <w:spacing w:line="240" w:lineRule="auto"/>
        <w:jc w:val="both"/>
        <w:rPr>
          <w:rFonts w:cstheme="minorHAnsi"/>
        </w:rPr>
      </w:pPr>
      <w:r w:rsidRPr="008A0AB3">
        <w:rPr>
          <w:rFonts w:cstheme="minorHAnsi"/>
        </w:rPr>
        <w:t xml:space="preserve">The impacts of the conflict on health and healthcare </w:t>
      </w:r>
      <w:r w:rsidR="008C0615">
        <w:rPr>
          <w:rFonts w:cstheme="minorHAnsi"/>
        </w:rPr>
        <w:t>have</w:t>
      </w:r>
      <w:r w:rsidRPr="008A0AB3">
        <w:rPr>
          <w:rFonts w:cstheme="minorHAnsi"/>
        </w:rPr>
        <w:t xml:space="preserve"> resulted in </w:t>
      </w:r>
      <w:r w:rsidR="008C0615">
        <w:rPr>
          <w:rFonts w:cstheme="minorHAnsi"/>
        </w:rPr>
        <w:t>more</w:t>
      </w:r>
      <w:r w:rsidRPr="008A0AB3">
        <w:rPr>
          <w:rFonts w:cstheme="minorHAnsi"/>
        </w:rPr>
        <w:t xml:space="preserve"> casualties than the conflict itself.</w:t>
      </w:r>
      <w:r w:rsidRPr="008A0AB3">
        <w:rPr>
          <w:rFonts w:cstheme="minorHAnsi"/>
        </w:rPr>
        <w:fldChar w:fldCharType="begin" w:fldLock="1"/>
      </w:r>
      <w:r w:rsidR="00A40734" w:rsidRPr="008A0AB3">
        <w:rPr>
          <w:rFonts w:cstheme="minorHAnsi"/>
        </w:rPr>
        <w:instrText>ADDIN CSL_CITATION {"citationItems":[{"id":"ITEM-1","itemData":{"DOI":"10.1007/s00038-014-0586-2","abstract":"Objectives To document the ongoing destruction as a result of the tragic events in Syria, to understand the changing health care needs and priorities of Syrians. Methods A directed examination of the scientific literature and reports about Syria before and during the Syrian conflict, in addition to analyzing literature devoted to the relief and rebuilding efforts in crisis situations. Results The ongoing war has had high direct war casualty, but even higher suffering due to the destruction of health system, displacement, and the breakdown of livelihood and social fabric. Millions of Syrians either became refugees or internally displaced, and about half of the population is in urgent need for help. Access to local and international aid organizations for war-affected populations is an urgent and top priority. Conclusions Syrians continue to endure one of the biggest human tragedies in modern times. The extent of the crisis has affected all aspects of Syrians’ life. Understanding the multi-faceted transition of the Syrian population and how it reflects on their health profile can guide relief and rebuilding efforts’ scope and priorities.","author":[{"dropping-particle":"Ben","family":"Taleb","given":"Ziyad","non-dropping-particle":"","parse-names":false,"suffix":""},{"dropping-particle":"","family":"Bahelah","given":"Raed","non-dropping-particle":"","parse-names":false,"suffix":""},{"dropping-particle":"","family":"Fouad","given":"Fouad M","non-dropping-particle":"","parse-names":false,"suffix":""},{"dropping-particle":"","family":"Wilcox","given":"Meredith L","non-dropping-particle":"","parse-names":false,"suffix":""}],"container-title":"International Journal of Public Health","id":"ITEM-1","issue":"July","issued":{"date-parts":[["2014"]]},"title":"Syria : Health in a country Undergoing Tragic Transition Syria","type":"article-journal"},"uris":["http://www.mendeley.com/documents/?uuid=87547e8b-a4e8-435a-8f1a-650555100e9b"]}],"mendeley":{"formattedCitation":"&lt;sup&gt;31&lt;/sup&gt;","plainTextFormattedCitation":"31","previouslyFormattedCitation":"&lt;sup&gt;31&lt;/sup&gt;"},"properties":{"noteIndex":0},"schema":"https://github.com/citation-style-language/schema/raw/master/csl-citation.json"}</w:instrText>
      </w:r>
      <w:r w:rsidRPr="008A0AB3">
        <w:rPr>
          <w:rFonts w:cstheme="minorHAnsi"/>
        </w:rPr>
        <w:fldChar w:fldCharType="separate"/>
      </w:r>
      <w:r w:rsidRPr="008A0AB3">
        <w:rPr>
          <w:rFonts w:cstheme="minorHAnsi"/>
          <w:noProof/>
          <w:vertAlign w:val="superscript"/>
        </w:rPr>
        <w:t>31</w:t>
      </w:r>
      <w:r w:rsidRPr="008A0AB3">
        <w:rPr>
          <w:rFonts w:cstheme="minorHAnsi"/>
        </w:rPr>
        <w:fldChar w:fldCharType="end"/>
      </w:r>
      <w:r w:rsidRPr="008A0AB3">
        <w:rPr>
          <w:rFonts w:cstheme="minorHAnsi"/>
        </w:rPr>
        <w:t xml:space="preserve"> </w:t>
      </w:r>
      <w:r w:rsidR="00195CFC" w:rsidRPr="008A0AB3">
        <w:rPr>
          <w:rFonts w:cstheme="minorHAnsi"/>
        </w:rPr>
        <w:t>Access to medication and specialty care for non-infectious diseases has diminished, affecting hundreds of thousands of patients suffering from a variety of illnesses, such as diabetes mellitus or cancer.</w:t>
      </w:r>
      <w:r w:rsidR="009A2BBF" w:rsidRPr="008A0AB3">
        <w:rPr>
          <w:rFonts w:cstheme="minorHAnsi"/>
        </w:rPr>
        <w:fldChar w:fldCharType="begin" w:fldLock="1"/>
      </w:r>
      <w:r w:rsidR="009A2BBF" w:rsidRPr="008A0AB3">
        <w:rPr>
          <w:rFonts w:cstheme="minorHAnsi"/>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mendeley":{"formattedCitation":"&lt;sup&gt;3&lt;/sup&gt;","plainTextFormattedCitation":"3","previouslyFormattedCitation":"&lt;sup&gt;3&lt;/sup&gt;"},"properties":{"noteIndex":0},"schema":"https://github.com/citation-style-language/schema/raw/master/csl-citation.json"}</w:instrText>
      </w:r>
      <w:r w:rsidR="009A2BBF" w:rsidRPr="008A0AB3">
        <w:rPr>
          <w:rFonts w:cstheme="minorHAnsi"/>
        </w:rPr>
        <w:fldChar w:fldCharType="separate"/>
      </w:r>
      <w:r w:rsidR="009A2BBF" w:rsidRPr="008A0AB3">
        <w:rPr>
          <w:rFonts w:cstheme="minorHAnsi"/>
          <w:noProof/>
          <w:vertAlign w:val="superscript"/>
        </w:rPr>
        <w:t>3</w:t>
      </w:r>
      <w:r w:rsidR="009A2BBF" w:rsidRPr="008A0AB3">
        <w:rPr>
          <w:rFonts w:cstheme="minorHAnsi"/>
        </w:rPr>
        <w:fldChar w:fldCharType="end"/>
      </w:r>
      <w:r w:rsidR="009A2BBF" w:rsidRPr="008A0AB3">
        <w:rPr>
          <w:rFonts w:cstheme="minorHAnsi"/>
        </w:rPr>
        <w:t xml:space="preserve"> </w:t>
      </w:r>
      <w:r w:rsidR="00B60706">
        <w:rPr>
          <w:rFonts w:cstheme="minorHAnsi"/>
        </w:rPr>
        <w:t>In some regions,</w:t>
      </w:r>
      <w:r w:rsidR="00B60706" w:rsidRPr="008A0AB3">
        <w:rPr>
          <w:rFonts w:cstheme="minorHAnsi"/>
        </w:rPr>
        <w:t xml:space="preserve"> </w:t>
      </w:r>
      <w:r w:rsidR="009A2BBF" w:rsidRPr="008A0AB3">
        <w:rPr>
          <w:rFonts w:cstheme="minorHAnsi"/>
        </w:rPr>
        <w:t xml:space="preserve">critical care centers are staffed by undertrained physicians and lack proper equipment or </w:t>
      </w:r>
      <w:r w:rsidR="0065159D">
        <w:rPr>
          <w:rFonts w:cstheme="minorHAnsi"/>
        </w:rPr>
        <w:t xml:space="preserve">the </w:t>
      </w:r>
      <w:r w:rsidR="009A2BBF" w:rsidRPr="008A0AB3">
        <w:rPr>
          <w:rFonts w:cstheme="minorHAnsi"/>
        </w:rPr>
        <w:t>ability to follow evidence-based protocols.</w:t>
      </w:r>
      <w:r w:rsidR="009A2BBF" w:rsidRPr="008A0AB3">
        <w:rPr>
          <w:rFonts w:cstheme="minorHAnsi"/>
        </w:rPr>
        <w:fldChar w:fldCharType="begin" w:fldLock="1"/>
      </w:r>
      <w:r w:rsidR="00F718A3" w:rsidRPr="008A0AB3">
        <w:rPr>
          <w:rFonts w:cstheme="minorHAnsi"/>
        </w:rPr>
        <w:instrText>ADDIN CSL_CITATION {"citationItems":[{"id":"ITEM-1","itemData":{"DOI":"10.1513/AnnalsATS.201510-661PS","ISBN":"2325-6621","ISSN":"23256621","PMID":"26784922","abstract":"The Syrian crisis, now in its fifth year, has created an unprecedented strain on health services and systems due to the protracted nature of the warfare, the targeting of medics and health care infrastructure, the exodus of physicians and nurses, the shortage of medical supplies and medications, and the disruption of medical education and training. Within a few short years, the life expectancy of resident Syrians has declined by 20 years. Over the first 4 years of the conflict, more than 75,000 civilians died from injuries incurred in the violence. More than twice as many civilians, including many women and children, have died prematurely of infectious and noninfectious chronic diseases for want of adequate health care. Doctors, local administrators, and nongovernmental organizations are struggling to manage the consequences of the conflict under substandard conditions, often using unorthodox methods of health care delivery in field hospitals and remotely by telehealth communication. Much-needed medical supplies are channeled through dangerous routes across the borders from Lebanon, Jordan, and Turkey. Physicians in the United States and other western nations have helped Syrian physicians make the most of the situation by providing training on introducing innovations in technology and treatment. Portable ultrasound machines have been introduced and are being used extensively in the management of trauma and shock. This report, prepared by members of the Syrian American Medical Society, documents current needs for health care relief within Syria, focusing on pulmonary, critical care, and sleep medicine, and some of the efforts currently underway to meet those needs.","author":[{"dropping-particle":"","family":"Sahloul","given":"Mohammed Z.","non-dropping-particle":"","parse-names":false,"suffix":""},{"dropping-particle":"","family":"Monla-Hassan","given":"Jaber","non-dropping-particle":"","parse-names":false,"suffix":""},{"dropping-particle":"","family":"Sankari","given":"Abdulghani","non-dropping-particle":"","parse-names":false,"suffix":""},{"dropping-particle":"","family":"Kherallah","given":"Mazen","non-dropping-particle":"","parse-names":false,"suffix":""},{"dropping-particle":"","family":"Atassi","given":"Bassel","non-dropping-particle":"","parse-names":false,"suffix":""},{"dropping-particle":"","family":"Badr","given":"Safwan","non-dropping-particle":"","parse-names":false,"suffix":""},{"dropping-particle":"","family":"Abbara","given":"Aula","non-dropping-particle":"","parse-names":false,"suffix":""},{"dropping-particle":"","family":"Sparrow","given":"Annie","non-dropping-particle":"","parse-names":false,"suffix":""}],"container-title":"Annals of the American Thoracic Society","id":"ITEM-1","issue":"2","issued":{"date-parts":[["2016"]]},"page":"147-155","title":"War is the enemy of health pulmonary, critical care, and sleep medicine in war-torn Syria","type":"article-journal","volume":"13"},"uris":["http://www.mendeley.com/documents/?uuid=9bc5fe6e-06d3-467f-85a8-eca0981a9ed3"]},{"id":"ITEM-2","itemData":{"DOI":"10.1136/bmj.f7375","ISSN":"17561833","PMID":"24327182","abstract":"Keir Stone-Brown, intercalating fourth year medical student1, science journalism student21University of Manchester, UK2City University London, London, UKKeir.Stone-Brown.1{at}city.ac.ukDestroyed hospitals and severe shortages of doctors and drugs are taking their toll in Syria after more than two years of civil war, which has led to more than 100 000 deaths, millions of displaced people, and the re-emergence of polio, writes Keir Stone-BrownThe Syrian civil war has become one of the worst humanitarian disasters of this century. According to Elizabeth Hoff, the World Health Organization’s representative to Syria for the past year, it has claimed 115 000 lives and injured more than 575 000 people. And, worryingly, no end seems in sight.“The health situation has drastically deteriorated over the past few months, with an estimated 6.5 million displaced within Syria. There are critical gaps in essential healthcare delivery,” she said.What began in March 2011 as a revolution driven by the hope of the Arab Spring, has since deteriorated into a stalemate between President Assad’s regime and tentatively allied opposition forces.As of June 2013, two in every five hospitals were out of service. Lack of power has forced many hospitals to operate in almost impossible conditions. In Homs, a city heavily affected by the conflict, only two hospitals remain open, with the major hospital, Al Watani, badly damaged.In the Aleppo region, near the Turkish border, the situation is unsustainable, according to Omar Abdul Gabbar, a consultant orthopaedic and spinal surgeon and medical lead for the humanitarian organisation Hand in Hand for Syria. “This is a city of five million. Assuming two million have left the town and one million are in the government controlled area, you have a population of two million served by 35 surgeons to treat everything including war injuries,” he said.WHO is providing humanitarian assistance in conjunction with 36 non-governmental organisations. But their work is not straightforward. “We have difficulties in delivering …","author":[{"dropping-particle":"","family":"Stone-Brown","given":"Keir","non-dropping-particle":"","parse-names":false,"suffix":""}],"container-title":"BMJ (Online)","id":"ITEM-2","issue":"December","issued":{"date-parts":[["2013"]]},"page":"1-3","title":"Syria: A healthcare system on the brink of collapse","type":"article-journal","volume":"347"},"uris":["http://www.mendeley.com/documents/?uuid=fa80a27c-fabe-494a-b114-c9f84921f97e"]}],"mendeley":{"formattedCitation":"&lt;sup&gt;3,23&lt;/sup&gt;","plainTextFormattedCitation":"3,23","previouslyFormattedCitation":"&lt;sup&gt;3,23&lt;/sup&gt;"},"properties":{"noteIndex":0},"schema":"https://github.com/citation-style-language/schema/raw/master/csl-citation.json"}</w:instrText>
      </w:r>
      <w:r w:rsidR="009A2BBF" w:rsidRPr="008A0AB3">
        <w:rPr>
          <w:rFonts w:cstheme="minorHAnsi"/>
        </w:rPr>
        <w:fldChar w:fldCharType="separate"/>
      </w:r>
      <w:r w:rsidR="004C6903" w:rsidRPr="008A0AB3">
        <w:rPr>
          <w:rFonts w:cstheme="minorHAnsi"/>
          <w:noProof/>
          <w:vertAlign w:val="superscript"/>
        </w:rPr>
        <w:t>3,23</w:t>
      </w:r>
      <w:r w:rsidR="009A2BBF" w:rsidRPr="008A0AB3">
        <w:rPr>
          <w:rFonts w:cstheme="minorHAnsi"/>
        </w:rPr>
        <w:fldChar w:fldCharType="end"/>
      </w:r>
      <w:r w:rsidR="00741FCC" w:rsidRPr="008A0AB3">
        <w:rPr>
          <w:rFonts w:cstheme="minorHAnsi"/>
        </w:rPr>
        <w:t xml:space="preserve"> A case study on Aleppo of the effects of the conflict on health and healthcare found that in 2015 there was about one physician for every 7,000 people, compared to </w:t>
      </w:r>
      <w:r w:rsidR="0086705C" w:rsidRPr="008A0AB3">
        <w:rPr>
          <w:rFonts w:cstheme="minorHAnsi"/>
        </w:rPr>
        <w:t>one</w:t>
      </w:r>
      <w:r w:rsidR="0065159D">
        <w:rPr>
          <w:rFonts w:cstheme="minorHAnsi"/>
        </w:rPr>
        <w:t xml:space="preserve"> physician</w:t>
      </w:r>
      <w:r w:rsidR="0086705C" w:rsidRPr="008A0AB3">
        <w:rPr>
          <w:rFonts w:cstheme="minorHAnsi"/>
        </w:rPr>
        <w:t xml:space="preserve"> for every 800 </w:t>
      </w:r>
      <w:r w:rsidR="0065159D">
        <w:rPr>
          <w:rFonts w:cstheme="minorHAnsi"/>
        </w:rPr>
        <w:t xml:space="preserve">people </w:t>
      </w:r>
      <w:r w:rsidR="0086705C" w:rsidRPr="008A0AB3">
        <w:rPr>
          <w:rFonts w:cstheme="minorHAnsi"/>
        </w:rPr>
        <w:t>prior to the conflict.</w:t>
      </w:r>
      <w:r w:rsidR="0086705C" w:rsidRPr="008A0AB3">
        <w:rPr>
          <w:rFonts w:cstheme="minorHAnsi"/>
        </w:rPr>
        <w:fldChar w:fldCharType="begin" w:fldLock="1"/>
      </w:r>
      <w:r w:rsidR="004C6903" w:rsidRPr="008A0AB3">
        <w:rPr>
          <w:rFonts w:cstheme="minorHAnsi"/>
        </w:rPr>
        <w:instrText>ADDIN CSL_CITATION {"citationItems":[{"id":"ITEM-1","itemData":{"abstract":"The Syrian government’s ongoing assault on health care is one of the most egregious the world has ever seen. PHR has documented the deaths of 687 medical personnel and 329 attacks on medical facilities from the beginning of the conflict through October 2015. This report focuses specifically on the state of health care in eastern Aleppo city – the city hit hardest by such attacks – and tells a story of courage and resilience in the face of tremendous human suffering and loss. PHR’s findings illustrate that unlawful attacks on health have significantly degraded Aleppo’s health care system; more than two-thirds of the hospitals no longer function and roughly 95 percent of doctors have fled, been detained, or killed. However, the remaining medical personnel have persevered and manage to provide health care in the midst of a horrific war, despite minimal access to equipment and medication. This report also points to the failure of the international community to stop these violations. The UN Security Council has failed to do its duty for more than four years, and, as a result, hundreds of Syrian medical personnel and thousands of their patients have lost their lives. Health workers in Aleppo understand the UN Security Council’s failure all too well. They live with the reality of disappeared colleagues and hospital attacks every day. Yet they have not given up hope, and they continue to ask for one simple thing: an end to the attacks on hospitals, medical personnel, patients, and civilians. PHR chose Aleppo as a case study because it illustrates what a dedicated and resilient medical community can achieve in some of the worst circumstances. The story of Aleppo exemplifies the ingenuity and resolve of the many Syrians who have chosen to stand up for human rights and international law rather than surrender to tyranny.","author":[{"dropping-particle":"","family":"PHR","given":"","non-dropping-particle":"","parse-names":false,"suffix":""}],"id":"ITEM-1","issue":"November","issued":{"date-parts":[["2015"]]},"title":"Aleppo Abandoned: A Case Study on Health Care in Syria","type":"article-journal"},"uris":["http://www.mendeley.com/documents/?uuid=d0c2f01b-3ae4-40bb-b1c0-b015bc8aaf1d"]}],"mendeley":{"formattedCitation":"&lt;sup&gt;16&lt;/sup&gt;","plainTextFormattedCitation":"16","previouslyFormattedCitation":"&lt;sup&gt;16&lt;/sup&gt;"},"properties":{"noteIndex":0},"schema":"https://github.com/citation-style-language/schema/raw/master/csl-citation.json"}</w:instrText>
      </w:r>
      <w:r w:rsidR="0086705C" w:rsidRPr="008A0AB3">
        <w:rPr>
          <w:rFonts w:cstheme="minorHAnsi"/>
        </w:rPr>
        <w:fldChar w:fldCharType="separate"/>
      </w:r>
      <w:r w:rsidR="0086705C" w:rsidRPr="008A0AB3">
        <w:rPr>
          <w:rFonts w:cstheme="minorHAnsi"/>
          <w:noProof/>
          <w:vertAlign w:val="superscript"/>
        </w:rPr>
        <w:t>16</w:t>
      </w:r>
      <w:r w:rsidR="0086705C" w:rsidRPr="008A0AB3">
        <w:rPr>
          <w:rFonts w:cstheme="minorHAnsi"/>
        </w:rPr>
        <w:fldChar w:fldCharType="end"/>
      </w:r>
      <w:r w:rsidR="004C6903" w:rsidRPr="008A0AB3">
        <w:rPr>
          <w:rFonts w:cstheme="minorHAnsi"/>
        </w:rPr>
        <w:t xml:space="preserve"> </w:t>
      </w:r>
      <w:r w:rsidR="00F718A3" w:rsidRPr="008A0AB3">
        <w:rPr>
          <w:rFonts w:cstheme="minorHAnsi"/>
        </w:rPr>
        <w:t xml:space="preserve">Sanctions and the collapse of the exchange rate has resulted in skyrocketing costs for </w:t>
      </w:r>
      <w:r w:rsidR="00D60D09">
        <w:rPr>
          <w:rFonts w:cstheme="minorHAnsi"/>
        </w:rPr>
        <w:t>commodities</w:t>
      </w:r>
      <w:r w:rsidR="00F718A3" w:rsidRPr="008A0AB3">
        <w:rPr>
          <w:rFonts w:cstheme="minorHAnsi"/>
        </w:rPr>
        <w:t>, including health services and medications.</w:t>
      </w:r>
      <w:r w:rsidR="00F718A3" w:rsidRPr="008A0AB3">
        <w:rPr>
          <w:rFonts w:cstheme="minorHAnsi"/>
        </w:rPr>
        <w:fldChar w:fldCharType="begin" w:fldLock="1"/>
      </w:r>
      <w:r w:rsidRPr="008A0AB3">
        <w:rPr>
          <w:rFonts w:cstheme="minorHAnsi"/>
        </w:rPr>
        <w:instrText>ADDIN CSL_CITATION {"citationItems":[{"id":"ITEM-1","itemData":{"DOI":"10.1093/pubmed/fds090","ISBN":"1741-3842","ISSN":"17413842","PMID":"23179240","abstract":"The past 18 months have witnessed considerable turmoil in countries of the MENA region. The Syrian Arab Republic (SAR) is one such country, currently in the midst of a civil war. This report draws attention to some of the recent achievements of its health services, where, despite a dearth of published materials, the country achieved remarkable declines in maternal mortality and infant mortality rates. Its health sector now faces destruction from on-going violence compounded by economic sanctions that has affected access to health care, to medicines and to basic essentials as well as the destruction of infrastructure. This paper draws attention to the achievements of the country's health services and explores some of the consequences of conflict and of sanctions on population health. Readers need to be mindful that the situation on the ground in a civil war can alter on a daily basis. This is the case for Syria with much destruction of health facilities and increasing numbers of people killed and injured. We retain however our focus on the core theme of this paper which is on conflict and on sanctions.","author":[{"dropping-particle":"","family":"Sen","given":"Kasturi","non-dropping-particle":"","parse-names":false,"suffix":""},{"dropping-particle":"","family":"Al-Faisal","given":"Waleed","non-dropping-particle":"","parse-names":false,"suffix":""},{"dropping-particle":"","family":"Alsaleh","given":"Yaser","non-dropping-particle":"","parse-names":false,"suffix":""}],"container-title":"Journal of Public Health (United Kingdom)","id":"ITEM-1","issue":"2","issued":{"date-parts":[["2013"]]},"page":"195-199","title":"Syria: Effects of conflict and sanctions on public health","type":"article-journal","volume":"35"},"uris":["http://www.mendeley.com/documents/?uuid=b4b04732-36eb-4b9b-84b6-abd2608fac71"]}],"mendeley":{"formattedCitation":"&lt;sup&gt;14&lt;/sup&gt;","plainTextFormattedCitation":"14","previouslyFormattedCitation":"&lt;sup&gt;14&lt;/sup&gt;"},"properties":{"noteIndex":0},"schema":"https://github.com/citation-style-language/schema/raw/master/csl-citation.json"}</w:instrText>
      </w:r>
      <w:r w:rsidR="00F718A3" w:rsidRPr="008A0AB3">
        <w:rPr>
          <w:rFonts w:cstheme="minorHAnsi"/>
        </w:rPr>
        <w:fldChar w:fldCharType="separate"/>
      </w:r>
      <w:r w:rsidR="00F718A3" w:rsidRPr="008A0AB3">
        <w:rPr>
          <w:rFonts w:cstheme="minorHAnsi"/>
          <w:noProof/>
          <w:vertAlign w:val="superscript"/>
        </w:rPr>
        <w:t>14</w:t>
      </w:r>
      <w:r w:rsidR="00F718A3" w:rsidRPr="008A0AB3">
        <w:rPr>
          <w:rFonts w:cstheme="minorHAnsi"/>
        </w:rPr>
        <w:fldChar w:fldCharType="end"/>
      </w:r>
      <w:r w:rsidR="00F718A3" w:rsidRPr="008A0AB3">
        <w:rPr>
          <w:rFonts w:cstheme="minorHAnsi"/>
        </w:rPr>
        <w:t xml:space="preserve"> </w:t>
      </w:r>
      <w:r w:rsidR="00805462" w:rsidRPr="008A0AB3">
        <w:rPr>
          <w:rFonts w:cstheme="minorHAnsi"/>
        </w:rPr>
        <w:t>The conflict has reintroduced many previously controlled infectious diseases, not only into Syria but into neighboring countries as well.</w:t>
      </w:r>
      <w:r w:rsidR="00805462" w:rsidRPr="008A0AB3">
        <w:rPr>
          <w:rFonts w:cstheme="minorHAnsi"/>
        </w:rPr>
        <w:fldChar w:fldCharType="begin" w:fldLock="1"/>
      </w:r>
      <w:r w:rsidR="009E12F2" w:rsidRPr="008A0AB3">
        <w:rPr>
          <w:rFonts w:cstheme="minorHAnsi"/>
        </w:rPr>
        <w:instrText>ADDIN CSL_CITATION {"citationItems":[{"id":"ITEM-1","itemData":{"DOI":"10.1371/journal.ppat.1004438","ISBN":"15537366","ISSN":"15537374","PMID":"25393545","abstract":"The article discusses the spread of infectious diseases among Syrian civilians, refugees, and citizens of neighboring countries in the wake of Syrian civil war in 2014. Topics discussed include the health care system in Syria before the conflict, the risk factors for infectious diseases such as poliomyelitis, measles, and leishmaniasis, and other diseases that affect the mentioned populations including typhoid fever, hepatitis A, and meningitis.","author":[{"dropping-particle":"","family":"Sharara","given":"Sima L.","non-dropping-particle":"","parse-names":false,"suffix":""},{"dropping-particle":"","family":"Kanj","given":"Souha S.","non-dropping-particle":"","parse-names":false,"suffix":""}],"container-title":"PLoS pathogens","id":"ITEM-1","issue":"10","issued":{"date-parts":[["2014"]]},"page":"e1004438","title":"War and infectious diseases: challenges of the Syrian civil war","type":"article-journal","volume":"10"},"uris":["http://www.mendeley.com/documents/?uuid=302bf992-faae-4bd4-aea9-dcb498734b5c"]}],"mendeley":{"formattedCitation":"&lt;sup&gt;11&lt;/sup&gt;","plainTextFormattedCitation":"11","previouslyFormattedCitation":"&lt;sup&gt;11&lt;/sup&gt;"},"properties":{"noteIndex":0},"schema":"https://github.com/citation-style-language/schema/raw/master/csl-citation.json"}</w:instrText>
      </w:r>
      <w:r w:rsidR="00805462" w:rsidRPr="008A0AB3">
        <w:rPr>
          <w:rFonts w:cstheme="minorHAnsi"/>
        </w:rPr>
        <w:fldChar w:fldCharType="separate"/>
      </w:r>
      <w:r w:rsidR="00805462" w:rsidRPr="008A0AB3">
        <w:rPr>
          <w:rFonts w:cstheme="minorHAnsi"/>
          <w:noProof/>
          <w:vertAlign w:val="superscript"/>
        </w:rPr>
        <w:t>11</w:t>
      </w:r>
      <w:r w:rsidR="00805462" w:rsidRPr="008A0AB3">
        <w:rPr>
          <w:rFonts w:cstheme="minorHAnsi"/>
        </w:rPr>
        <w:fldChar w:fldCharType="end"/>
      </w:r>
      <w:r w:rsidR="00805462" w:rsidRPr="008A0AB3">
        <w:rPr>
          <w:rFonts w:cstheme="minorHAnsi"/>
        </w:rPr>
        <w:t xml:space="preserve"> The main burdens of disease in children &lt;5 years has been infectious disease and malnutrition.</w:t>
      </w:r>
      <w:commentRangeStart w:id="16"/>
      <w:r w:rsidR="009E12F2" w:rsidRPr="008A0AB3">
        <w:rPr>
          <w:rFonts w:cstheme="minorHAnsi"/>
        </w:rPr>
        <w:fldChar w:fldCharType="begin" w:fldLock="1"/>
      </w:r>
      <w:r w:rsidR="00A40734" w:rsidRPr="008A0AB3">
        <w:rPr>
          <w:rFonts w:cstheme="minorHAnsi"/>
        </w:rPr>
        <w:instrText>ADDIN CSL_CITATION {"citationItems":[{"id":"ITEM-1","itemData":{"DOI":"http://dx.doi.org/10.1007/s00431-017-3057-y","ISSN":"0340-6199","PMID":"29255951","abstract":"Few data are available to evaluate the impact of Syrian war on civilian population; to describe this impact on child health, this article uses data from Medecins Sans Frontieres-Operational Centre Amsterdam's activities in Tal-Abyad and Kobane cities, northern Syria (2013-2016). Data were obtained from routine medical datasets and narrative reports, for out-patient clinics, immunisation, nutritional monitoring and assessments, and in-patient care, and were analysed quantitatively and qualitatively. Infections were the largest contributor to morbidity. The proportion of &lt; 5 year out-patient consultations of infectious diseases that are listed for outbreak monitoring in emergencies was 15% in 2013, 51% in 2014, 75% in 2015 and 70% in 2016. Thalassemia was recorded in 0.5% of 2014 &lt; 5 year out-patient consultations and 3.4% of 2013-2014 &lt; 18-year in-patient admissions. Measles immunisation activities and routine Extended Programme for Immunisation were re-activated across northern Syria; however, immunisation coverage could not be calculated. Results from our routine data must be compared cautiously, due to differences in settings and disease categories. Conclusion: With such scattered interventions, routine data are limited in providing a quantified evidence of emergency's health impact; however, they help in drawing a picture of children's health status and highlighting difficulties in providing curative and preventive services, in order to reflect part of population's plight.What is Known* Few data exist to evaluate the impact of the Syrian war on the health of children;* Medecins Sans Frontieres (MSF-OCA) has worked in northern Syria during different times since 2013.What is New* Quantitative and qualitative analysis of MSF's routine medical data and situtation reports show that one fifth of all consultations in children &lt; 5 years in MSF health facilities in northern Syria 2013-2016 were due to communicable diseases;* The analysis also highlights the burden of chronic conditions that were prevalent in Syria before the war, e.g. thalassemia.Copyright © 2017, The Author(s).","author":[{"dropping-particle":"","family":"L.","given":"Meiqari","non-dropping-particle":"","parse-names":false,"suffix":""},{"dropping-particle":"","family":"M.","given":"Hoetjes","non-dropping-particle":"","parse-names":false,"suffix":""},{"dropping-particle":"","family":"L.","given":"Baxter","non-dropping-particle":"","parse-names":false,"suffix":""}],"container-title":"European Journal of Pediatrics","id":"ITEM-1","issue":"3","issued":{"date-parts":[["2018"]]},"page":"371-380","publisher":"European Journal of Pediatrics","title":"Impact of war on child health in northern Syria: the experience of Medecins Sans Frontieres","type":"article-journal","volume":"177"},"uris":["http://www.mendeley.com/documents/?uuid=8f8e1219-dd71-4d87-bb56-6ab75fb9e7d6"]}],"mendeley":{"formattedCitation":"&lt;sup&gt;32&lt;/sup&gt;","plainTextFormattedCitation":"32","previouslyFormattedCitation":"&lt;sup&gt;32&lt;/sup&gt;"},"properties":{"noteIndex":0},"schema":"https://github.com/citation-style-language/schema/raw/master/csl-citation.json"}</w:instrText>
      </w:r>
      <w:r w:rsidR="009E12F2" w:rsidRPr="008A0AB3">
        <w:rPr>
          <w:rFonts w:cstheme="minorHAnsi"/>
        </w:rPr>
        <w:fldChar w:fldCharType="separate"/>
      </w:r>
      <w:r w:rsidR="009E12F2" w:rsidRPr="008A0AB3">
        <w:rPr>
          <w:rFonts w:cstheme="minorHAnsi"/>
          <w:noProof/>
          <w:vertAlign w:val="superscript"/>
        </w:rPr>
        <w:t>32</w:t>
      </w:r>
      <w:r w:rsidR="009E12F2" w:rsidRPr="008A0AB3">
        <w:rPr>
          <w:rFonts w:cstheme="minorHAnsi"/>
        </w:rPr>
        <w:fldChar w:fldCharType="end"/>
      </w:r>
      <w:commentRangeEnd w:id="16"/>
      <w:r w:rsidR="00B60706">
        <w:rPr>
          <w:rStyle w:val="CommentReference"/>
        </w:rPr>
        <w:commentReference w:id="16"/>
      </w:r>
      <w:ins w:id="17" w:author="Rohini Haar" w:date="2019-09-25T14:10:00Z">
        <w:r w:rsidR="00B60706">
          <w:rPr>
            <w:rFonts w:cstheme="minorHAnsi"/>
          </w:rPr>
          <w:t xml:space="preserve"> </w:t>
        </w:r>
      </w:ins>
    </w:p>
    <w:p w14:paraId="024F2393" w14:textId="4204127F" w:rsidR="005F63A5" w:rsidRPr="008A0AB3" w:rsidRDefault="00C26A57" w:rsidP="005F63A5">
      <w:pPr>
        <w:spacing w:line="240" w:lineRule="auto"/>
        <w:jc w:val="both"/>
        <w:rPr>
          <w:rFonts w:cstheme="minorHAnsi"/>
        </w:rPr>
      </w:pPr>
      <w:r w:rsidRPr="008A0AB3">
        <w:rPr>
          <w:rFonts w:cstheme="minorHAnsi"/>
        </w:rPr>
        <w:t>However,</w:t>
      </w:r>
      <w:r w:rsidR="00886959" w:rsidRPr="008A0AB3">
        <w:rPr>
          <w:rFonts w:cstheme="minorHAnsi"/>
        </w:rPr>
        <w:t xml:space="preserve"> little is known about</w:t>
      </w:r>
      <w:r w:rsidR="004D2E3D" w:rsidRPr="008A0AB3">
        <w:rPr>
          <w:rFonts w:cstheme="minorHAnsi"/>
        </w:rPr>
        <w:t xml:space="preserve"> the specifics of how the </w:t>
      </w:r>
      <w:r w:rsidR="00886959" w:rsidRPr="008A0AB3">
        <w:rPr>
          <w:rFonts w:cstheme="minorHAnsi"/>
        </w:rPr>
        <w:t xml:space="preserve">epidemiology </w:t>
      </w:r>
      <w:r w:rsidR="009E12F2" w:rsidRPr="008A0AB3">
        <w:rPr>
          <w:rFonts w:cstheme="minorHAnsi"/>
        </w:rPr>
        <w:t>of vaccine preventable diseases</w:t>
      </w:r>
      <w:r w:rsidR="004D2E3D" w:rsidRPr="008A0AB3">
        <w:rPr>
          <w:rFonts w:cstheme="minorHAnsi"/>
        </w:rPr>
        <w:t xml:space="preserve"> have been shaped</w:t>
      </w:r>
      <w:r w:rsidR="009E12F2" w:rsidRPr="008A0AB3">
        <w:rPr>
          <w:rFonts w:cstheme="minorHAnsi"/>
        </w:rPr>
        <w:t xml:space="preserve"> </w:t>
      </w:r>
      <w:r w:rsidR="00886959" w:rsidRPr="008A0AB3">
        <w:rPr>
          <w:rFonts w:cstheme="minorHAnsi"/>
        </w:rPr>
        <w:t>over the course of the war, especially in territories beyond the reach of the Syrian Ministry of the Heath.</w:t>
      </w:r>
      <w:r w:rsidR="00D06318" w:rsidRPr="008A0AB3">
        <w:rPr>
          <w:rFonts w:cstheme="minorHAnsi"/>
        </w:rPr>
        <w:t xml:space="preserve"> </w:t>
      </w:r>
      <w:r w:rsidR="00B60706">
        <w:rPr>
          <w:rFonts w:cstheme="minorHAnsi"/>
        </w:rPr>
        <w:t xml:space="preserve">There are particular questions on how health disruptions varied over time and region to impact health. </w:t>
      </w:r>
      <w:r w:rsidR="00A24C1C" w:rsidRPr="008A0AB3">
        <w:rPr>
          <w:rFonts w:cstheme="minorHAnsi"/>
        </w:rPr>
        <w:t xml:space="preserve">This study hopes to contribute to our understanding of the impacts of the Syrian conflict and the relationships between health and conflict more broadly by using a longitudinal </w:t>
      </w:r>
      <w:r w:rsidR="00A40734" w:rsidRPr="008A0AB3">
        <w:rPr>
          <w:rFonts w:cstheme="minorHAnsi"/>
        </w:rPr>
        <w:t xml:space="preserve">surveillance </w:t>
      </w:r>
      <w:r w:rsidR="00A24C1C" w:rsidRPr="008A0AB3">
        <w:rPr>
          <w:rFonts w:cstheme="minorHAnsi"/>
        </w:rPr>
        <w:t>dataset collected in the midst of</w:t>
      </w:r>
      <w:r w:rsidR="001C5051" w:rsidRPr="008A0AB3">
        <w:rPr>
          <w:rFonts w:cstheme="minorHAnsi"/>
        </w:rPr>
        <w:t xml:space="preserve"> the Syrian</w:t>
      </w:r>
      <w:r w:rsidR="00A24C1C" w:rsidRPr="008A0AB3">
        <w:rPr>
          <w:rFonts w:cstheme="minorHAnsi"/>
        </w:rPr>
        <w:t xml:space="preserve"> conflict</w:t>
      </w:r>
      <w:r w:rsidR="00D06318" w:rsidRPr="008A0AB3">
        <w:rPr>
          <w:rFonts w:cstheme="minorHAnsi"/>
        </w:rPr>
        <w:t xml:space="preserve"> to study the epidemiology of measles</w:t>
      </w:r>
      <w:bookmarkStart w:id="18" w:name="Methods"/>
      <w:r w:rsidR="00A40734" w:rsidRPr="008A0AB3">
        <w:rPr>
          <w:rFonts w:cstheme="minorHAnsi"/>
        </w:rPr>
        <w:t>, given its relationship to conflict and displacement.</w:t>
      </w:r>
      <w:r w:rsidR="00A40734" w:rsidRPr="008A0AB3">
        <w:rPr>
          <w:rStyle w:val="CommentReference"/>
          <w:rFonts w:cstheme="minorHAnsi"/>
          <w:sz w:val="22"/>
          <w:szCs w:val="22"/>
        </w:rPr>
        <w:fldChar w:fldCharType="begin" w:fldLock="1"/>
      </w:r>
      <w:r w:rsidR="00A40734" w:rsidRPr="008A0AB3">
        <w:rPr>
          <w:rStyle w:val="CommentReference"/>
          <w:rFonts w:cstheme="minorHAnsi"/>
          <w:sz w:val="22"/>
          <w:szCs w:val="22"/>
        </w:rPr>
        <w:instrText>ADDIN CSL_CITATION {"citationItems":[{"id":"ITEM-1","itemData":{"DOI":"10.1186/s13031-016-0094-5","ISSN":"17521505","PMID":"27956938","abstract":"Populations affected by humanitarian emergencies may require unique strategies to ensure access to life-saving vaccines and attain sufficiently high population immunity to interrupt virus circulation. Vaccination strategies among displaced populations should not be an afterthought and must be part of the vaccine-preventable disease eradication and elimination initiatives from the start.","author":[{"dropping-particle":"","family":"Lam","given":"Eugene","non-dropping-particle":"","parse-names":false,"suffix":""},{"dropping-particle":"","family":"Diaz","given":"Michael","non-dropping-particle":"","parse-names":false,"suffix":""},{"dropping-particle":"","family":"Maina","given":"Allen Gidraf Kahindo","non-dropping-particle":"","parse-names":false,"suffix":""},{"dropping-particle":"","family":"Brennan","given":"Muireann","non-dropping-particle":"","parse-names":false,"suffix":""}],"container-title":"Conflict and Health","id":"ITEM-1","issue":"1","issued":{"date-parts":[["2016"]]},"page":"5-7","publisher":"Conflict and Health","title":"Displaced populations due to humanitarian emergencies and its impact on global eradication and elimination of vaccine-preventable diseases","type":"article-journal","volume":"10"},"uris":["http://www.mendeley.com/documents/?uuid=2ee7f804-e785-45b4-b3a2-cce1e65a98b6"]}],"mendeley":{"formattedCitation":"&lt;sup&gt;33&lt;/sup&gt;","plainTextFormattedCitation":"33","previouslyFormattedCitation":"&lt;sup&gt;33&lt;/sup&gt;"},"properties":{"noteIndex":0},"schema":"https://github.com/citation-style-language/schema/raw/master/csl-citation.json"}</w:instrText>
      </w:r>
      <w:r w:rsidR="00A40734" w:rsidRPr="008A0AB3">
        <w:rPr>
          <w:rStyle w:val="CommentReference"/>
          <w:rFonts w:cstheme="minorHAnsi"/>
          <w:sz w:val="22"/>
          <w:szCs w:val="22"/>
        </w:rPr>
        <w:fldChar w:fldCharType="separate"/>
      </w:r>
      <w:r w:rsidR="00A40734" w:rsidRPr="008A0AB3">
        <w:rPr>
          <w:rStyle w:val="CommentReference"/>
          <w:rFonts w:cstheme="minorHAnsi"/>
          <w:noProof/>
          <w:sz w:val="22"/>
          <w:szCs w:val="22"/>
          <w:vertAlign w:val="superscript"/>
        </w:rPr>
        <w:t>33</w:t>
      </w:r>
      <w:r w:rsidR="00A40734" w:rsidRPr="008A0AB3">
        <w:rPr>
          <w:rStyle w:val="CommentReference"/>
          <w:rFonts w:cstheme="minorHAnsi"/>
          <w:sz w:val="22"/>
          <w:szCs w:val="22"/>
        </w:rPr>
        <w:fldChar w:fldCharType="end"/>
      </w:r>
    </w:p>
    <w:p w14:paraId="2F9A2684" w14:textId="582F4F6A" w:rsidR="005C39F4" w:rsidRPr="00844A61" w:rsidRDefault="005C39F4" w:rsidP="00844A61">
      <w:pPr>
        <w:pStyle w:val="ListParagraph"/>
        <w:numPr>
          <w:ilvl w:val="0"/>
          <w:numId w:val="1"/>
        </w:numPr>
        <w:spacing w:line="240" w:lineRule="auto"/>
        <w:jc w:val="both"/>
        <w:rPr>
          <w:rFonts w:cstheme="minorHAnsi"/>
          <w:b/>
        </w:rPr>
      </w:pPr>
      <w:r w:rsidRPr="00844A61">
        <w:rPr>
          <w:rFonts w:cstheme="minorHAnsi"/>
          <w:b/>
        </w:rPr>
        <w:t>Methods</w:t>
      </w:r>
    </w:p>
    <w:bookmarkEnd w:id="18"/>
    <w:p w14:paraId="19652D12" w14:textId="61AE9DC8" w:rsidR="00330DEF" w:rsidRPr="008A0AB3" w:rsidRDefault="005C39F4" w:rsidP="00572DF8">
      <w:pPr>
        <w:spacing w:line="240" w:lineRule="auto"/>
        <w:jc w:val="both"/>
        <w:rPr>
          <w:rFonts w:cstheme="minorHAnsi"/>
        </w:rPr>
      </w:pPr>
      <w:r w:rsidRPr="008A0AB3">
        <w:rPr>
          <w:rFonts w:cstheme="minorHAnsi"/>
        </w:rPr>
        <w:t xml:space="preserve">We conducted a retrospective </w:t>
      </w:r>
      <w:r w:rsidR="00330DEF">
        <w:rPr>
          <w:rFonts w:cstheme="minorHAnsi"/>
        </w:rPr>
        <w:t xml:space="preserve">analysis of </w:t>
      </w:r>
      <w:r w:rsidRPr="008A0AB3">
        <w:rPr>
          <w:rFonts w:cstheme="minorHAnsi"/>
        </w:rPr>
        <w:t>ecological</w:t>
      </w:r>
      <w:r w:rsidR="00931E7A" w:rsidRPr="008A0AB3">
        <w:rPr>
          <w:rFonts w:cstheme="minorHAnsi"/>
        </w:rPr>
        <w:t xml:space="preserve"> </w:t>
      </w:r>
      <w:r w:rsidRPr="008A0AB3">
        <w:rPr>
          <w:rFonts w:cstheme="minorHAnsi"/>
        </w:rPr>
        <w:t>infectious disease surveillance data collected primarily in northern Syria between January 1</w:t>
      </w:r>
      <w:r w:rsidRPr="008A0AB3">
        <w:rPr>
          <w:rFonts w:cstheme="minorHAnsi"/>
          <w:vertAlign w:val="superscript"/>
        </w:rPr>
        <w:t>st</w:t>
      </w:r>
      <w:r w:rsidRPr="008A0AB3">
        <w:rPr>
          <w:rFonts w:cstheme="minorHAnsi"/>
        </w:rPr>
        <w:t>, 2015 and July 31</w:t>
      </w:r>
      <w:r w:rsidRPr="008A0AB3">
        <w:rPr>
          <w:rFonts w:cstheme="minorHAnsi"/>
          <w:vertAlign w:val="superscript"/>
        </w:rPr>
        <w:t>st</w:t>
      </w:r>
      <w:r w:rsidRPr="008A0AB3">
        <w:rPr>
          <w:rFonts w:cstheme="minorHAnsi"/>
        </w:rPr>
        <w:t xml:space="preserve">, 2019 by the Early Warning </w:t>
      </w:r>
      <w:r w:rsidR="00297613">
        <w:rPr>
          <w:rFonts w:cstheme="minorHAnsi"/>
        </w:rPr>
        <w:t xml:space="preserve">Alert </w:t>
      </w:r>
      <w:r w:rsidRPr="008A0AB3">
        <w:rPr>
          <w:rFonts w:cstheme="minorHAnsi"/>
        </w:rPr>
        <w:t xml:space="preserve">and Response Network </w:t>
      </w:r>
      <w:r w:rsidR="001466B3" w:rsidRPr="008A0AB3">
        <w:rPr>
          <w:rFonts w:cstheme="minorHAnsi"/>
        </w:rPr>
        <w:t xml:space="preserve">(EWARN) </w:t>
      </w:r>
      <w:r w:rsidRPr="008A0AB3">
        <w:rPr>
          <w:rFonts w:cstheme="minorHAnsi"/>
        </w:rPr>
        <w:t>operated by the Assistance Coordination Unit</w:t>
      </w:r>
      <w:r w:rsidR="001466B3" w:rsidRPr="008A0AB3">
        <w:rPr>
          <w:rFonts w:cstheme="minorHAnsi"/>
        </w:rPr>
        <w:t xml:space="preserve"> (ACU)</w:t>
      </w:r>
      <w:r w:rsidRPr="008A0AB3">
        <w:rPr>
          <w:rFonts w:cstheme="minorHAnsi"/>
        </w:rPr>
        <w:t>.</w:t>
      </w:r>
    </w:p>
    <w:p w14:paraId="23444812" w14:textId="687F9B2A" w:rsidR="00A53584" w:rsidRPr="00844A61" w:rsidRDefault="00A53584" w:rsidP="00844A61">
      <w:pPr>
        <w:spacing w:line="240" w:lineRule="auto"/>
        <w:jc w:val="both"/>
        <w:rPr>
          <w:rFonts w:cstheme="minorHAnsi"/>
          <w:i/>
        </w:rPr>
      </w:pPr>
      <w:r w:rsidRPr="00844A61">
        <w:rPr>
          <w:rFonts w:cstheme="minorHAnsi"/>
          <w:i/>
        </w:rPr>
        <w:t>Surveillance System</w:t>
      </w:r>
    </w:p>
    <w:p w14:paraId="415EA1E4" w14:textId="3450B6EE" w:rsidR="001466B3" w:rsidRPr="008A0AB3" w:rsidRDefault="001466B3" w:rsidP="00572DF8">
      <w:pPr>
        <w:spacing w:line="240" w:lineRule="auto"/>
        <w:jc w:val="both"/>
        <w:rPr>
          <w:rFonts w:cstheme="minorHAnsi"/>
        </w:rPr>
      </w:pPr>
      <w:r w:rsidRPr="008A0AB3">
        <w:rPr>
          <w:rFonts w:cstheme="minorHAnsi"/>
        </w:rPr>
        <w:t xml:space="preserve">Alongside its other projects, the ACU maintains EWARN, established in </w:t>
      </w:r>
      <w:r w:rsidR="00297613">
        <w:rPr>
          <w:rFonts w:cstheme="minorHAnsi"/>
        </w:rPr>
        <w:t>2013</w:t>
      </w:r>
      <w:r w:rsidRPr="008A0AB3">
        <w:rPr>
          <w:rFonts w:cstheme="minorHAnsi"/>
        </w:rPr>
        <w:t xml:space="preserve"> and modeled after the World Health Organization’s (WHO) Early Warning and Response System (EWARS).</w:t>
      </w:r>
      <w:r w:rsidRPr="008A0AB3">
        <w:rPr>
          <w:rFonts w:cstheme="minorHAnsi"/>
        </w:rPr>
        <w:fldChar w:fldCharType="begin" w:fldLock="1"/>
      </w:r>
      <w:r w:rsidR="00124A77" w:rsidRPr="008A0AB3">
        <w:rPr>
          <w:rFonts w:cstheme="minorHAnsi"/>
        </w:rPr>
        <w:instrText>ADDIN CSL_CITATION {"citationItems":[{"id":"ITEM-1","itemData":{"URL":"https://www.acu-sy.org/en/identity/","accessed":{"date-parts":[["2019","8","20"]]},"author":[{"dropping-particle":"","family":"ACU","given":"","non-dropping-particle":"","parse-names":false,"suffix":""}],"id":"ITEM-1","issued":{"date-parts":[["2019"]]},"page":"1-5","title":"Assistance Coordination Unit: Identity","type":"webpage"},"uris":["http://www.mendeley.com/documents/?uuid=15d8fca3-cc90-4664-bd03-004ab5f43a61"]}],"mendeley":{"formattedCitation":"&lt;sup&gt;28&lt;/sup&gt;","plainTextFormattedCitation":"28","previouslyFormattedCitation":"&lt;sup&gt;28&lt;/sup&gt;"},"properties":{"noteIndex":0},"schema":"https://github.com/citation-style-language/schema/raw/master/csl-citation.json"}</w:instrText>
      </w:r>
      <w:r w:rsidRPr="008A0AB3">
        <w:rPr>
          <w:rFonts w:cstheme="minorHAnsi"/>
        </w:rPr>
        <w:fldChar w:fldCharType="separate"/>
      </w:r>
      <w:r w:rsidR="00934E1B" w:rsidRPr="008A0AB3">
        <w:rPr>
          <w:rFonts w:cstheme="minorHAnsi"/>
          <w:noProof/>
          <w:vertAlign w:val="superscript"/>
        </w:rPr>
        <w:t>28</w:t>
      </w:r>
      <w:r w:rsidRPr="008A0AB3">
        <w:rPr>
          <w:rFonts w:cstheme="minorHAnsi"/>
        </w:rPr>
        <w:fldChar w:fldCharType="end"/>
      </w:r>
      <w:r w:rsidRPr="008A0AB3">
        <w:rPr>
          <w:rFonts w:cstheme="minorHAnsi"/>
        </w:rPr>
        <w:t xml:space="preserve"> EWARN is an active surveillance program, in which surveillance data is periodically requested from health providers, and was designed for rapid and cost-effective implementation in humanitarian or conflict settings to improve disease outbreak detection.</w:t>
      </w:r>
      <w:r w:rsidRPr="008A0AB3">
        <w:rPr>
          <w:rFonts w:cstheme="minorHAnsi"/>
        </w:rPr>
        <w:fldChar w:fldCharType="begin" w:fldLock="1"/>
      </w:r>
      <w:r w:rsidR="00A40734" w:rsidRPr="008A0AB3">
        <w:rPr>
          <w:rFonts w:cstheme="minorHAnsi"/>
        </w:rPr>
        <w:instrText>ADDIN CSL_CITATION {"citationItems":[{"id":"ITEM-1","itemData":{"author":[{"dropping-particle":"","family":"ACU","given":"","non-dropping-particle":"","parse-names":false,"suffix":""}],"id":"ITEM-1","issued":{"date-parts":[["2017"]]},"publisher-place":"Gaziantep, Turkey","title":"EWARN Guidelines","type":"report"},"uris":["http://www.mendeley.com/documents/?uuid=4f4fc930-f9e4-43f1-93d1-8bee38b26059"]},{"id":"ITEM-2","itemData":{"URL":"http://www.emro.who.int/syr/publications-other/ewars-weekly-bulletin.html","author":[{"dropping-particle":"","family":"Syrian Arab Republic","given":"","non-dropping-particle":"","parse-names":false,"suffix":""},{"dropping-particle":"","family":"WHO","given":"","non-dropping-particle":"","parse-names":false,"suffix":""}],"id":"ITEM-2","issued":{"date-parts":[["2019"]]},"page":"1-3","title":"WHO: Early Warning and Response System in Syria","type":"webpage"},"uris":["http://www.mendeley.com/documents/?uuid=87b11ce3-b913-4d6a-a048-477c2bb954b3"]},{"id":"ITEM-3","itemData":{"URL":"https://www.cdc.gov/globalhealth/healthprotection/fieldupdates/summer-2016/syrian-crisis-timeline.html","accessed":{"date-parts":[["2019","9","14"]]},"author":[{"dropping-particle":"","family":"CDC","given":"","non-dropping-particle":"","parse-names":false,"suffix":""}],"container-title":"Division of Global Health Protection","id":"ITEM-3","issued":{"date-parts":[["0"]]},"title":"Help and Hope for Syrian Refugees: The Many Ways We Take Action in a Crisis","type":"webpage"},"uris":["http://www.mendeley.com/documents/?uuid=2db18dd5-afc8-3051-afc7-5b1351364bf2"]}],"mendeley":{"formattedCitation":"&lt;sup&gt;30,34,35&lt;/sup&gt;","plainTextFormattedCitation":"30,34,35","previouslyFormattedCitation":"&lt;sup&gt;30,34,35&lt;/sup&gt;"},"properties":{"noteIndex":0},"schema":"https://github.com/citation-style-language/schema/raw/master/csl-citation.json"}</w:instrText>
      </w:r>
      <w:r w:rsidRPr="008A0AB3">
        <w:rPr>
          <w:rFonts w:cstheme="minorHAnsi"/>
        </w:rPr>
        <w:fldChar w:fldCharType="separate"/>
      </w:r>
      <w:r w:rsidR="00A40734" w:rsidRPr="008A0AB3">
        <w:rPr>
          <w:rFonts w:cstheme="minorHAnsi"/>
          <w:noProof/>
          <w:vertAlign w:val="superscript"/>
        </w:rPr>
        <w:t>30,34,35</w:t>
      </w:r>
      <w:r w:rsidRPr="008A0AB3">
        <w:rPr>
          <w:rFonts w:cstheme="minorHAnsi"/>
        </w:rPr>
        <w:fldChar w:fldCharType="end"/>
      </w:r>
    </w:p>
    <w:p w14:paraId="66758C4E" w14:textId="4309CCC9" w:rsidR="001466B3" w:rsidRPr="008A0AB3" w:rsidRDefault="001466B3" w:rsidP="00572DF8">
      <w:pPr>
        <w:spacing w:line="240" w:lineRule="auto"/>
        <w:jc w:val="both"/>
        <w:rPr>
          <w:rFonts w:cstheme="minorHAnsi"/>
        </w:rPr>
      </w:pPr>
      <w:r w:rsidRPr="008A0AB3">
        <w:rPr>
          <w:rFonts w:cstheme="minorHAnsi"/>
        </w:rPr>
        <w:t>EWARN covers 13 diseases and conditions, selected for their potential to cause epidemics, their association with high morbidity and mortality, and the potential for intervention in Syria.</w:t>
      </w:r>
      <w:r w:rsidRPr="008A0AB3">
        <w:rPr>
          <w:rFonts w:cstheme="minorHAnsi"/>
        </w:rPr>
        <w:fldChar w:fldCharType="begin" w:fldLock="1"/>
      </w:r>
      <w:r w:rsidR="009A2BBF" w:rsidRPr="008A0AB3">
        <w:rPr>
          <w:rFonts w:cstheme="minorHAnsi"/>
        </w:rPr>
        <w:instrText>ADDIN CSL_CITATION {"citationItems":[{"id":"ITEM-1","itemData":{"author":[{"dropping-particle":"","family":"ACU","given":"","non-dropping-particle":"","parse-names":false,"suffix":""}],"id":"ITEM-1","issued":{"date-parts":[["2017"]]},"publisher-place":"Gaziantep, Turkey","title":"EWARN Guidelines","type":"report"},"uris":["http://www.mendeley.com/documents/?uuid=4f4fc930-f9e4-43f1-93d1-8bee38b26059"]}],"mendeley":{"formattedCitation":"&lt;sup&gt;30&lt;/sup&gt;","plainTextFormattedCitation":"30","previouslyFormattedCitation":"&lt;sup&gt;30&lt;/sup&gt;"},"properties":{"noteIndex":0},"schema":"https://github.com/citation-style-language/schema/raw/master/csl-citation.json"}</w:instrText>
      </w:r>
      <w:r w:rsidRPr="008A0AB3">
        <w:rPr>
          <w:rFonts w:cstheme="minorHAnsi"/>
        </w:rPr>
        <w:fldChar w:fldCharType="separate"/>
      </w:r>
      <w:r w:rsidR="00283D82" w:rsidRPr="008A0AB3">
        <w:rPr>
          <w:rFonts w:cstheme="minorHAnsi"/>
          <w:noProof/>
          <w:vertAlign w:val="superscript"/>
        </w:rPr>
        <w:t>30</w:t>
      </w:r>
      <w:r w:rsidRPr="008A0AB3">
        <w:rPr>
          <w:rFonts w:cstheme="minorHAnsi"/>
        </w:rPr>
        <w:fldChar w:fldCharType="end"/>
      </w:r>
      <w:r w:rsidRPr="008A0AB3">
        <w:rPr>
          <w:rFonts w:cstheme="minorHAnsi"/>
        </w:rPr>
        <w:t xml:space="preserve"> EWARN’s objective is the early detection of outbreaks and to communicate epidemiological data with partner organizations. </w:t>
      </w:r>
    </w:p>
    <w:p w14:paraId="31139CFB" w14:textId="608E5B91" w:rsidR="00330DEF" w:rsidRPr="008524B4" w:rsidRDefault="001466B3" w:rsidP="008524B4">
      <w:pPr>
        <w:spacing w:line="240" w:lineRule="auto"/>
        <w:jc w:val="both"/>
        <w:rPr>
          <w:ins w:id="19" w:author="Rohini Haar" w:date="2019-09-25T23:51:00Z"/>
          <w:rFonts w:cstheme="minorHAnsi"/>
          <w:i/>
        </w:rPr>
      </w:pPr>
      <w:r w:rsidRPr="008A0AB3">
        <w:rPr>
          <w:rFonts w:cstheme="minorHAnsi"/>
        </w:rPr>
        <w:t xml:space="preserve">EWARN’s follows a zero-reporting protocol, which distinguishes between missing cases and </w:t>
      </w:r>
      <w:r w:rsidR="006D2767" w:rsidRPr="008A0AB3">
        <w:rPr>
          <w:rFonts w:cstheme="minorHAnsi"/>
        </w:rPr>
        <w:t>zero</w:t>
      </w:r>
      <w:r w:rsidRPr="008A0AB3">
        <w:rPr>
          <w:rFonts w:cstheme="minorHAnsi"/>
        </w:rPr>
        <w:t xml:space="preserve"> cases; if cases in a district in a given week are not reported due to some constraint or lack of coverage, it is reported as </w:t>
      </w:r>
      <w:r w:rsidR="006D2767" w:rsidRPr="008A0AB3">
        <w:rPr>
          <w:rFonts w:cstheme="minorHAnsi"/>
        </w:rPr>
        <w:t>missing, distinct from</w:t>
      </w:r>
      <w:r w:rsidRPr="008A0AB3">
        <w:rPr>
          <w:rFonts w:cstheme="minorHAnsi"/>
        </w:rPr>
        <w:t xml:space="preserve"> districts </w:t>
      </w:r>
      <w:r w:rsidR="006D2767" w:rsidRPr="008A0AB3">
        <w:rPr>
          <w:rFonts w:cstheme="minorHAnsi"/>
        </w:rPr>
        <w:t>that report</w:t>
      </w:r>
      <w:r w:rsidRPr="008A0AB3">
        <w:rPr>
          <w:rFonts w:cstheme="minorHAnsi"/>
        </w:rPr>
        <w:t xml:space="preserve"> zero cases for a given week. </w:t>
      </w:r>
      <w:r w:rsidRPr="008A0AB3">
        <w:rPr>
          <w:rFonts w:cstheme="minorHAnsi"/>
        </w:rPr>
        <w:lastRenderedPageBreak/>
        <w:t xml:space="preserve">Note that cases are not </w:t>
      </w:r>
      <w:commentRangeStart w:id="20"/>
      <w:r w:rsidRPr="008A0AB3">
        <w:rPr>
          <w:rFonts w:cstheme="minorHAnsi"/>
        </w:rPr>
        <w:t xml:space="preserve">laboratory </w:t>
      </w:r>
      <w:commentRangeEnd w:id="20"/>
      <w:r w:rsidRPr="008A0AB3">
        <w:rPr>
          <w:rFonts w:cstheme="minorHAnsi"/>
        </w:rPr>
        <w:commentReference w:id="20"/>
      </w:r>
      <w:r w:rsidRPr="008A0AB3">
        <w:rPr>
          <w:rFonts w:cstheme="minorHAnsi"/>
        </w:rPr>
        <w:t>confirmed, but rather meet the defined clinical and epidemiologic protocols discussed in the methods section.</w:t>
      </w:r>
    </w:p>
    <w:p w14:paraId="1F9DB502" w14:textId="77777777" w:rsidR="00720764" w:rsidRPr="008524B4" w:rsidRDefault="00720764" w:rsidP="008524B4">
      <w:pPr>
        <w:spacing w:line="240" w:lineRule="auto"/>
        <w:jc w:val="both"/>
        <w:rPr>
          <w:rFonts w:cstheme="minorHAnsi"/>
          <w:i/>
        </w:rPr>
      </w:pPr>
      <w:r w:rsidRPr="008524B4">
        <w:rPr>
          <w:rFonts w:cstheme="minorHAnsi"/>
          <w:i/>
        </w:rPr>
        <w:t>Administrative Divisions</w:t>
      </w:r>
    </w:p>
    <w:p w14:paraId="67286C62" w14:textId="06A214B2" w:rsidR="00330DEF" w:rsidRPr="008A0AB3" w:rsidRDefault="00720764" w:rsidP="00572DF8">
      <w:pPr>
        <w:spacing w:line="240" w:lineRule="auto"/>
        <w:jc w:val="both"/>
        <w:rPr>
          <w:rFonts w:cstheme="minorHAnsi"/>
        </w:rPr>
      </w:pPr>
      <w:r w:rsidRPr="008A0AB3">
        <w:rPr>
          <w:rFonts w:cstheme="minorHAnsi"/>
        </w:rPr>
        <w:t xml:space="preserve">Syria is administratively divided into 14 governorates, </w:t>
      </w:r>
      <w:r w:rsidR="00330DEF">
        <w:rPr>
          <w:rFonts w:cstheme="minorHAnsi"/>
        </w:rPr>
        <w:t>(</w:t>
      </w:r>
      <w:proofErr w:type="spellStart"/>
      <w:r w:rsidRPr="008A0AB3">
        <w:rPr>
          <w:rFonts w:cstheme="minorHAnsi"/>
          <w:i/>
          <w:iCs/>
        </w:rPr>
        <w:t>muhafazat</w:t>
      </w:r>
      <w:proofErr w:type="spellEnd"/>
      <w:r w:rsidR="00330DEF">
        <w:rPr>
          <w:rFonts w:cstheme="minorHAnsi"/>
          <w:i/>
          <w:iCs/>
        </w:rPr>
        <w:t>)</w:t>
      </w:r>
      <w:r w:rsidRPr="008A0AB3">
        <w:rPr>
          <w:rFonts w:cstheme="minorHAnsi"/>
        </w:rPr>
        <w:t>, which are further divided into 65 districts</w:t>
      </w:r>
      <w:r w:rsidR="00330DEF">
        <w:rPr>
          <w:rFonts w:cstheme="minorHAnsi"/>
        </w:rPr>
        <w:t xml:space="preserve"> (</w:t>
      </w:r>
      <w:proofErr w:type="spellStart"/>
      <w:r w:rsidRPr="008A0AB3">
        <w:rPr>
          <w:rFonts w:cstheme="minorHAnsi"/>
          <w:i/>
          <w:iCs/>
        </w:rPr>
        <w:t>manatiq</w:t>
      </w:r>
      <w:proofErr w:type="spellEnd"/>
      <w:r w:rsidR="00330DEF">
        <w:rPr>
          <w:rFonts w:cstheme="minorHAnsi"/>
          <w:i/>
          <w:iCs/>
        </w:rPr>
        <w:t>)</w:t>
      </w:r>
      <w:r w:rsidRPr="008A0AB3">
        <w:rPr>
          <w:rFonts w:cstheme="minorHAnsi"/>
        </w:rPr>
        <w:t>, and 281 subdistricts</w:t>
      </w:r>
      <w:r w:rsidR="00330DEF">
        <w:rPr>
          <w:rFonts w:cstheme="minorHAnsi"/>
        </w:rPr>
        <w:t xml:space="preserve"> (</w:t>
      </w:r>
      <w:proofErr w:type="spellStart"/>
      <w:r w:rsidRPr="008A0AB3">
        <w:rPr>
          <w:rFonts w:cstheme="minorHAnsi"/>
          <w:i/>
          <w:iCs/>
        </w:rPr>
        <w:t>nawahi</w:t>
      </w:r>
      <w:proofErr w:type="spellEnd"/>
      <w:r w:rsidR="00330DEF">
        <w:rPr>
          <w:rFonts w:cstheme="minorHAnsi"/>
          <w:i/>
          <w:iCs/>
        </w:rPr>
        <w:t>)</w:t>
      </w:r>
      <w:r w:rsidRPr="008A0AB3">
        <w:rPr>
          <w:rFonts w:cstheme="minorHAnsi"/>
        </w:rPr>
        <w:t xml:space="preserve">. These administrative divisions have </w:t>
      </w:r>
      <w:r w:rsidR="00330DEF">
        <w:rPr>
          <w:rFonts w:cstheme="minorHAnsi"/>
        </w:rPr>
        <w:t>remained in place</w:t>
      </w:r>
      <w:r w:rsidR="00330DEF" w:rsidRPr="008A0AB3">
        <w:rPr>
          <w:rFonts w:cstheme="minorHAnsi"/>
        </w:rPr>
        <w:t xml:space="preserve"> </w:t>
      </w:r>
      <w:r w:rsidRPr="008A0AB3">
        <w:rPr>
          <w:rFonts w:cstheme="minorHAnsi"/>
        </w:rPr>
        <w:t xml:space="preserve">throughout the conflict, and are used by the Syrian government, the UN, the WHO, foreign governments, and the various NGOs operating in Syria. While the ACU shared data at the subdistrict level, limitations in population estimates for 2015-2016 </w:t>
      </w:r>
      <w:r w:rsidR="00330DEF">
        <w:rPr>
          <w:rFonts w:cstheme="minorHAnsi"/>
        </w:rPr>
        <w:t xml:space="preserve">and ongoing security concerns </w:t>
      </w:r>
      <w:r w:rsidRPr="008A0AB3">
        <w:rPr>
          <w:rFonts w:cstheme="minorHAnsi"/>
        </w:rPr>
        <w:t>compelled us to restrict</w:t>
      </w:r>
      <w:commentRangeStart w:id="21"/>
      <w:commentRangeEnd w:id="21"/>
      <w:r w:rsidRPr="008A0AB3">
        <w:rPr>
          <w:rStyle w:val="CommentReference"/>
          <w:rFonts w:cstheme="minorHAnsi"/>
          <w:sz w:val="22"/>
          <w:szCs w:val="22"/>
        </w:rPr>
        <w:commentReference w:id="21"/>
      </w:r>
      <w:r w:rsidRPr="008A0AB3">
        <w:rPr>
          <w:rFonts w:cstheme="minorHAnsi"/>
        </w:rPr>
        <w:t xml:space="preserve"> this study to the district level</w:t>
      </w:r>
      <w:r w:rsidR="00330DEF">
        <w:rPr>
          <w:rFonts w:cstheme="minorHAnsi"/>
        </w:rPr>
        <w:t xml:space="preserve">. </w:t>
      </w:r>
    </w:p>
    <w:p w14:paraId="7816D065" w14:textId="13002F94" w:rsidR="00720764" w:rsidRPr="00844A61" w:rsidRDefault="00DF5F7E" w:rsidP="00844A61">
      <w:pPr>
        <w:spacing w:line="240" w:lineRule="auto"/>
        <w:jc w:val="both"/>
        <w:rPr>
          <w:rFonts w:cstheme="minorHAnsi"/>
          <w:i/>
        </w:rPr>
      </w:pPr>
      <w:r w:rsidRPr="00844A61">
        <w:rPr>
          <w:rFonts w:cstheme="minorHAnsi"/>
          <w:i/>
        </w:rPr>
        <w:t xml:space="preserve">Total </w:t>
      </w:r>
      <w:commentRangeStart w:id="22"/>
      <w:r w:rsidR="00720764" w:rsidRPr="00844A61">
        <w:rPr>
          <w:rFonts w:cstheme="minorHAnsi"/>
          <w:i/>
        </w:rPr>
        <w:t>Population</w:t>
      </w:r>
      <w:commentRangeEnd w:id="22"/>
      <w:r w:rsidR="00720764" w:rsidRPr="00844A61">
        <w:rPr>
          <w:rStyle w:val="CommentReference"/>
          <w:rFonts w:cstheme="minorHAnsi"/>
          <w:i/>
          <w:sz w:val="22"/>
          <w:szCs w:val="22"/>
        </w:rPr>
        <w:commentReference w:id="22"/>
      </w:r>
    </w:p>
    <w:p w14:paraId="08C71859" w14:textId="274B1F41" w:rsidR="00645370" w:rsidRPr="008A0AB3" w:rsidRDefault="00645370" w:rsidP="00645370">
      <w:pPr>
        <w:pStyle w:val="Essay"/>
        <w:spacing w:line="240" w:lineRule="auto"/>
        <w:rPr>
          <w:rFonts w:asciiTheme="minorHAnsi" w:eastAsia="Times New Roman" w:hAnsiTheme="minorHAnsi" w:cstheme="minorHAnsi"/>
          <w:sz w:val="22"/>
          <w:szCs w:val="22"/>
        </w:rPr>
      </w:pPr>
      <w:r w:rsidRPr="008A0AB3">
        <w:rPr>
          <w:rFonts w:asciiTheme="minorHAnsi" w:hAnsiTheme="minorHAnsi" w:cstheme="minorHAnsi"/>
          <w:sz w:val="22"/>
          <w:szCs w:val="22"/>
        </w:rPr>
        <w:t xml:space="preserve">Population estimates for Syria between 2015 </w:t>
      </w:r>
      <w:r>
        <w:rPr>
          <w:rFonts w:asciiTheme="minorHAnsi" w:hAnsiTheme="minorHAnsi" w:cstheme="minorHAnsi"/>
          <w:sz w:val="22"/>
          <w:szCs w:val="22"/>
        </w:rPr>
        <w:t xml:space="preserve">and </w:t>
      </w:r>
      <w:r w:rsidRPr="008A0AB3">
        <w:rPr>
          <w:rFonts w:asciiTheme="minorHAnsi" w:hAnsiTheme="minorHAnsi" w:cstheme="minorHAnsi"/>
          <w:sz w:val="22"/>
          <w:szCs w:val="22"/>
        </w:rPr>
        <w:t xml:space="preserve">2019 were obtained from </w:t>
      </w:r>
      <w:r>
        <w:rPr>
          <w:rFonts w:asciiTheme="minorHAnsi" w:hAnsiTheme="minorHAnsi" w:cstheme="minorHAnsi"/>
          <w:sz w:val="22"/>
          <w:szCs w:val="22"/>
        </w:rPr>
        <w:t xml:space="preserve">the Humanitarian Needs Assessment </w:t>
      </w:r>
      <w:proofErr w:type="spellStart"/>
      <w:r>
        <w:rPr>
          <w:rFonts w:asciiTheme="minorHAnsi" w:hAnsiTheme="minorHAnsi" w:cstheme="minorHAnsi"/>
          <w:sz w:val="22"/>
          <w:szCs w:val="22"/>
        </w:rPr>
        <w:t>Programme</w:t>
      </w:r>
      <w:proofErr w:type="spellEnd"/>
      <w:r>
        <w:rPr>
          <w:rFonts w:asciiTheme="minorHAnsi" w:hAnsiTheme="minorHAnsi" w:cstheme="minorHAnsi"/>
          <w:sz w:val="22"/>
          <w:szCs w:val="22"/>
        </w:rPr>
        <w:t xml:space="preserve"> (HNAP)</w:t>
      </w:r>
      <w:r w:rsidRPr="008A0AB3">
        <w:rPr>
          <w:rFonts w:asciiTheme="minorHAnsi" w:hAnsiTheme="minorHAnsi" w:cstheme="minorHAnsi"/>
          <w:sz w:val="22"/>
          <w:szCs w:val="22"/>
        </w:rPr>
        <w:t>.</w:t>
      </w:r>
      <w:r w:rsidRPr="008A0AB3">
        <w:rPr>
          <w:rFonts w:asciiTheme="minorHAnsi" w:hAnsiTheme="minorHAnsi" w:cstheme="minorHAnsi"/>
          <w:sz w:val="22"/>
          <w:szCs w:val="22"/>
        </w:rPr>
        <w:fldChar w:fldCharType="begin" w:fldLock="1"/>
      </w:r>
      <w:r w:rsidR="008B43DB">
        <w:rPr>
          <w:rFonts w:asciiTheme="minorHAnsi" w:hAnsiTheme="minorHAnsi" w:cstheme="minorHAnsi"/>
          <w:sz w:val="22"/>
          <w:szCs w:val="22"/>
        </w:rPr>
        <w:instrText>ADDIN CSL_CITATION {"citationItems":[{"id":"ITEM-1","itemData":{"URL":"https://www.unocha.org/syrian-arab-republic/about-ocha-syria","author":[{"dropping-particle":"","family":"UNOCHA","given":"","non-dropping-particle":"","parse-names":false,"suffix":""}],"id":"ITEM-1","issued":{"date-parts":[["2019"]]},"page":"1-4","title":"UN Office for the Coordination of Humanitarian Affairs: Syrian Arab Republic","type":"webpage"},"uris":["http://www.mendeley.com/documents/?uuid=d92398e8-def6-45b1-a7d3-de18b4642bae"]},{"id":"ITEM-2","itemData":{"URL":"https://www.humanitarianresponse.info/en/operations/syria","accessed":{"date-parts":[["2019","11","3"]]},"author":[{"dropping-particle":"","family":"HNAP","given":"","non-dropping-particle":"","parse-names":false,"suffix":""}],"id":"ITEM-2","issued":{"date-parts":[["0"]]},"title":"Syria | HumanitarianResponse","type":"webpage"},"uris":["http://www.mendeley.com/documents/?uuid=6a564727-ce88-3dc1-a30b-8c6075545c4d"]}],"mendeley":{"formattedCitation":"&lt;sup&gt;36,37&lt;/sup&gt;","plainTextFormattedCitation":"36,37","previouslyFormattedCitation":"&lt;sup&gt;36,37&lt;/sup&gt;"},"properties":{"noteIndex":0},"schema":"https://github.com/citation-style-language/schema/raw/master/csl-citation.json"}</w:instrText>
      </w:r>
      <w:r w:rsidRPr="008A0AB3">
        <w:rPr>
          <w:rFonts w:asciiTheme="minorHAnsi" w:hAnsiTheme="minorHAnsi" w:cstheme="minorHAnsi"/>
          <w:sz w:val="22"/>
          <w:szCs w:val="22"/>
        </w:rPr>
        <w:fldChar w:fldCharType="separate"/>
      </w:r>
      <w:r w:rsidRPr="005840FB">
        <w:rPr>
          <w:rFonts w:asciiTheme="minorHAnsi" w:hAnsiTheme="minorHAnsi" w:cstheme="minorHAnsi"/>
          <w:noProof/>
          <w:sz w:val="22"/>
          <w:szCs w:val="22"/>
          <w:vertAlign w:val="superscript"/>
        </w:rPr>
        <w:t>36,37</w:t>
      </w:r>
      <w:r w:rsidRPr="008A0AB3">
        <w:rPr>
          <w:rFonts w:asciiTheme="minorHAnsi" w:hAnsiTheme="minorHAnsi" w:cstheme="minorHAnsi"/>
          <w:sz w:val="22"/>
          <w:szCs w:val="22"/>
        </w:rPr>
        <w:fldChar w:fldCharType="end"/>
      </w:r>
      <w:commentRangeStart w:id="23"/>
      <w:commentRangeEnd w:id="23"/>
      <w:r w:rsidRPr="008A0AB3">
        <w:rPr>
          <w:rStyle w:val="CommentReference"/>
          <w:rFonts w:asciiTheme="minorHAnsi" w:hAnsiTheme="minorHAnsi" w:cstheme="minorHAnsi"/>
          <w:sz w:val="22"/>
          <w:szCs w:val="22"/>
        </w:rPr>
        <w:commentReference w:id="23"/>
      </w:r>
      <w:r w:rsidRPr="008A0AB3">
        <w:rPr>
          <w:rFonts w:asciiTheme="minorHAnsi" w:hAnsiTheme="minorHAnsi" w:cstheme="minorHAnsi"/>
          <w:sz w:val="22"/>
          <w:szCs w:val="22"/>
        </w:rPr>
        <w:t xml:space="preserve"> These population estimates are </w:t>
      </w:r>
      <w:r>
        <w:rPr>
          <w:rFonts w:asciiTheme="minorHAnsi" w:hAnsiTheme="minorHAnsi" w:cstheme="minorHAnsi"/>
          <w:sz w:val="22"/>
          <w:szCs w:val="22"/>
        </w:rPr>
        <w:t xml:space="preserve">made monthly by collecting data using questionnaires, interviews, consulting key informants, and observations of population movement at the neighborhood-level, the smallest administrative subunit in Syria. Population estimates are then </w:t>
      </w:r>
      <w:r w:rsidRPr="008A0AB3">
        <w:rPr>
          <w:rFonts w:asciiTheme="minorHAnsi" w:hAnsiTheme="minorHAnsi" w:cstheme="minorHAnsi"/>
          <w:sz w:val="22"/>
          <w:szCs w:val="22"/>
        </w:rPr>
        <w:t xml:space="preserve">distributed to </w:t>
      </w:r>
      <w:r>
        <w:rPr>
          <w:rFonts w:asciiTheme="minorHAnsi" w:hAnsiTheme="minorHAnsi" w:cstheme="minorHAnsi"/>
          <w:sz w:val="22"/>
          <w:szCs w:val="22"/>
        </w:rPr>
        <w:t>United Nations</w:t>
      </w:r>
      <w:r w:rsidRPr="008A0AB3">
        <w:rPr>
          <w:rFonts w:asciiTheme="minorHAnsi" w:hAnsiTheme="minorHAnsi" w:cstheme="minorHAnsi"/>
          <w:sz w:val="22"/>
          <w:szCs w:val="22"/>
        </w:rPr>
        <w:t xml:space="preserve"> </w:t>
      </w:r>
      <w:r>
        <w:rPr>
          <w:rFonts w:asciiTheme="minorHAnsi" w:hAnsiTheme="minorHAnsi" w:cstheme="minorHAnsi"/>
          <w:sz w:val="22"/>
          <w:szCs w:val="22"/>
        </w:rPr>
        <w:t xml:space="preserve">affiliated </w:t>
      </w:r>
      <w:r w:rsidRPr="008A0AB3">
        <w:rPr>
          <w:rFonts w:asciiTheme="minorHAnsi" w:hAnsiTheme="minorHAnsi" w:cstheme="minorHAnsi"/>
          <w:sz w:val="22"/>
          <w:szCs w:val="22"/>
        </w:rPr>
        <w:t>agencies and other governmental and non-governmental organizations (NGOs) working on health-related concerns in Syria.</w:t>
      </w:r>
    </w:p>
    <w:p w14:paraId="58FDB6A4" w14:textId="67DE4B8A" w:rsidR="00645370" w:rsidRPr="008A0AB3" w:rsidRDefault="00645370" w:rsidP="00645370">
      <w:pPr>
        <w:pStyle w:val="Essay"/>
        <w:spacing w:line="240" w:lineRule="auto"/>
        <w:rPr>
          <w:rFonts w:asciiTheme="minorHAnsi" w:hAnsiTheme="minorHAnsi" w:cstheme="minorHAnsi"/>
          <w:sz w:val="22"/>
          <w:szCs w:val="22"/>
        </w:rPr>
      </w:pPr>
      <w:r>
        <w:rPr>
          <w:rFonts w:asciiTheme="minorHAnsi" w:hAnsiTheme="minorHAnsi" w:cstheme="minorHAnsi"/>
          <w:sz w:val="22"/>
          <w:szCs w:val="22"/>
        </w:rPr>
        <w:t xml:space="preserve">In </w:t>
      </w:r>
      <w:r w:rsidRPr="008A0AB3">
        <w:rPr>
          <w:rFonts w:asciiTheme="minorHAnsi" w:hAnsiTheme="minorHAnsi" w:cstheme="minorHAnsi"/>
          <w:sz w:val="22"/>
          <w:szCs w:val="22"/>
        </w:rPr>
        <w:t>2015-2016</w:t>
      </w:r>
      <w:r>
        <w:rPr>
          <w:rFonts w:asciiTheme="minorHAnsi" w:hAnsiTheme="minorHAnsi" w:cstheme="minorHAnsi"/>
          <w:sz w:val="22"/>
          <w:szCs w:val="22"/>
        </w:rPr>
        <w:t>,</w:t>
      </w:r>
      <w:r w:rsidRPr="008A0AB3">
        <w:rPr>
          <w:rFonts w:asciiTheme="minorHAnsi" w:hAnsiTheme="minorHAnsi" w:cstheme="minorHAnsi"/>
          <w:sz w:val="22"/>
          <w:szCs w:val="22"/>
        </w:rPr>
        <w:t xml:space="preserve"> population estimates were </w:t>
      </w:r>
      <w:r>
        <w:rPr>
          <w:rFonts w:asciiTheme="minorHAnsi" w:hAnsiTheme="minorHAnsi" w:cstheme="minorHAnsi"/>
          <w:sz w:val="22"/>
          <w:szCs w:val="22"/>
        </w:rPr>
        <w:t>consistent and accurate</w:t>
      </w:r>
      <w:r w:rsidRPr="008A0AB3">
        <w:rPr>
          <w:rFonts w:asciiTheme="minorHAnsi" w:hAnsiTheme="minorHAnsi" w:cstheme="minorHAnsi"/>
          <w:sz w:val="22"/>
          <w:szCs w:val="22"/>
        </w:rPr>
        <w:t xml:space="preserve"> at the district</w:t>
      </w:r>
      <w:r>
        <w:rPr>
          <w:rFonts w:asciiTheme="minorHAnsi" w:hAnsiTheme="minorHAnsi" w:cstheme="minorHAnsi"/>
          <w:sz w:val="22"/>
          <w:szCs w:val="22"/>
        </w:rPr>
        <w:t>-l</w:t>
      </w:r>
      <w:r w:rsidRPr="008A0AB3">
        <w:rPr>
          <w:rFonts w:asciiTheme="minorHAnsi" w:hAnsiTheme="minorHAnsi" w:cstheme="minorHAnsi"/>
          <w:sz w:val="22"/>
          <w:szCs w:val="22"/>
        </w:rPr>
        <w:t>evel, while</w:t>
      </w:r>
      <w:r>
        <w:rPr>
          <w:rFonts w:asciiTheme="minorHAnsi" w:hAnsiTheme="minorHAnsi" w:cstheme="minorHAnsi"/>
          <w:sz w:val="22"/>
          <w:szCs w:val="22"/>
        </w:rPr>
        <w:t xml:space="preserve"> in</w:t>
      </w:r>
      <w:r w:rsidRPr="008A0AB3">
        <w:rPr>
          <w:rFonts w:asciiTheme="minorHAnsi" w:hAnsiTheme="minorHAnsi" w:cstheme="minorHAnsi"/>
          <w:sz w:val="22"/>
          <w:szCs w:val="22"/>
        </w:rPr>
        <w:t xml:space="preserve"> 2017-2019 </w:t>
      </w:r>
      <w:r>
        <w:rPr>
          <w:rFonts w:asciiTheme="minorHAnsi" w:hAnsiTheme="minorHAnsi" w:cstheme="minorHAnsi"/>
          <w:sz w:val="22"/>
          <w:szCs w:val="22"/>
        </w:rPr>
        <w:t>population estimates were improved to the subdistrict-level. Thus, we limited our</w:t>
      </w:r>
      <w:r w:rsidRPr="008A0AB3">
        <w:rPr>
          <w:rFonts w:asciiTheme="minorHAnsi" w:hAnsiTheme="minorHAnsi" w:cstheme="minorHAnsi"/>
          <w:sz w:val="22"/>
          <w:szCs w:val="22"/>
        </w:rPr>
        <w:t xml:space="preserve"> </w:t>
      </w:r>
      <w:r>
        <w:rPr>
          <w:rFonts w:asciiTheme="minorHAnsi" w:hAnsiTheme="minorHAnsi" w:cstheme="minorHAnsi"/>
          <w:sz w:val="22"/>
          <w:szCs w:val="22"/>
        </w:rPr>
        <w:t>estimates of incidences</w:t>
      </w:r>
      <w:r w:rsidRPr="008A0AB3">
        <w:rPr>
          <w:rFonts w:asciiTheme="minorHAnsi" w:hAnsiTheme="minorHAnsi" w:cstheme="minorHAnsi"/>
          <w:sz w:val="22"/>
          <w:szCs w:val="22"/>
        </w:rPr>
        <w:t xml:space="preserve"> to the district-level</w:t>
      </w:r>
      <w:r>
        <w:rPr>
          <w:rFonts w:asciiTheme="minorHAnsi" w:hAnsiTheme="minorHAnsi" w:cstheme="minorHAnsi"/>
          <w:sz w:val="22"/>
          <w:szCs w:val="22"/>
        </w:rPr>
        <w:t>,</w:t>
      </w:r>
      <w:r w:rsidRPr="008A0AB3">
        <w:rPr>
          <w:rFonts w:asciiTheme="minorHAnsi" w:hAnsiTheme="minorHAnsi" w:cstheme="minorHAnsi"/>
          <w:sz w:val="22"/>
          <w:szCs w:val="22"/>
        </w:rPr>
        <w:t xml:space="preserve"> despite subdistrict-level granularity of the surveillance data.</w:t>
      </w:r>
      <w:r>
        <w:rPr>
          <w:rFonts w:asciiTheme="minorHAnsi" w:hAnsiTheme="minorHAnsi" w:cstheme="minorHAnsi"/>
          <w:sz w:val="22"/>
          <w:szCs w:val="22"/>
        </w:rPr>
        <w:t xml:space="preserve"> Population estimates by age and sex are unavailable</w:t>
      </w:r>
      <w:r w:rsidRPr="008A0AB3">
        <w:rPr>
          <w:rFonts w:asciiTheme="minorHAnsi" w:hAnsiTheme="minorHAnsi" w:cstheme="minorHAnsi"/>
          <w:sz w:val="22"/>
          <w:szCs w:val="22"/>
        </w:rPr>
        <w:t xml:space="preserve">, limiting our ability to estimate </w:t>
      </w:r>
      <w:r>
        <w:rPr>
          <w:rFonts w:asciiTheme="minorHAnsi" w:hAnsiTheme="minorHAnsi" w:cstheme="minorHAnsi"/>
          <w:sz w:val="22"/>
          <w:szCs w:val="22"/>
        </w:rPr>
        <w:t xml:space="preserve">incidence </w:t>
      </w:r>
      <w:r w:rsidRPr="008A0AB3">
        <w:rPr>
          <w:rFonts w:asciiTheme="minorHAnsi" w:hAnsiTheme="minorHAnsi" w:cstheme="minorHAnsi"/>
          <w:sz w:val="22"/>
          <w:szCs w:val="22"/>
        </w:rPr>
        <w:t>for subsets of the population</w:t>
      </w:r>
      <w:r w:rsidR="00AC1441">
        <w:rPr>
          <w:rFonts w:asciiTheme="minorHAnsi" w:hAnsiTheme="minorHAnsi" w:cstheme="minorHAnsi"/>
          <w:sz w:val="22"/>
          <w:szCs w:val="22"/>
        </w:rPr>
        <w:t xml:space="preserve">. </w:t>
      </w:r>
    </w:p>
    <w:p w14:paraId="445A76E1" w14:textId="555E50CA" w:rsidR="0008209E" w:rsidRDefault="00A175CC" w:rsidP="0008209E">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 xml:space="preserve">Population was estimated </w:t>
      </w:r>
      <w:r w:rsidR="008B43DB">
        <w:rPr>
          <w:rFonts w:asciiTheme="minorHAnsi" w:eastAsia="Times New Roman" w:hAnsiTheme="minorHAnsi" w:cstheme="minorHAnsi"/>
          <w:sz w:val="22"/>
          <w:szCs w:val="22"/>
        </w:rPr>
        <w:t>monthly</w:t>
      </w:r>
      <w:r w:rsidRPr="008A0AB3">
        <w:rPr>
          <w:rFonts w:asciiTheme="minorHAnsi" w:eastAsia="Times New Roman" w:hAnsiTheme="minorHAnsi" w:cstheme="minorHAnsi"/>
          <w:sz w:val="22"/>
          <w:szCs w:val="22"/>
        </w:rPr>
        <w:t xml:space="preserve">, while surveillance data </w:t>
      </w:r>
      <w:r w:rsidR="008838DD">
        <w:rPr>
          <w:rFonts w:asciiTheme="minorHAnsi" w:eastAsia="Times New Roman" w:hAnsiTheme="minorHAnsi" w:cstheme="minorHAnsi"/>
          <w:sz w:val="22"/>
          <w:szCs w:val="22"/>
        </w:rPr>
        <w:t>were</w:t>
      </w:r>
      <w:r w:rsidRPr="008A0AB3">
        <w:rPr>
          <w:rFonts w:asciiTheme="minorHAnsi" w:eastAsia="Times New Roman" w:hAnsiTheme="minorHAnsi" w:cstheme="minorHAnsi"/>
          <w:sz w:val="22"/>
          <w:szCs w:val="22"/>
        </w:rPr>
        <w:t xml:space="preserve"> </w:t>
      </w:r>
      <w:r w:rsidR="008838DD">
        <w:rPr>
          <w:rFonts w:asciiTheme="minorHAnsi" w:eastAsia="Times New Roman" w:hAnsiTheme="minorHAnsi" w:cstheme="minorHAnsi"/>
          <w:sz w:val="22"/>
          <w:szCs w:val="22"/>
        </w:rPr>
        <w:t>reported</w:t>
      </w:r>
      <w:r w:rsidRPr="008A0AB3">
        <w:rPr>
          <w:rFonts w:asciiTheme="minorHAnsi" w:eastAsia="Times New Roman" w:hAnsiTheme="minorHAnsi" w:cstheme="minorHAnsi"/>
          <w:sz w:val="22"/>
          <w:szCs w:val="22"/>
        </w:rPr>
        <w:t xml:space="preserve"> weekly, </w:t>
      </w:r>
      <w:r w:rsidR="008838DD">
        <w:rPr>
          <w:rFonts w:asciiTheme="minorHAnsi" w:eastAsia="Times New Roman" w:hAnsiTheme="minorHAnsi" w:cstheme="minorHAnsi"/>
          <w:sz w:val="22"/>
          <w:szCs w:val="22"/>
        </w:rPr>
        <w:t xml:space="preserve">which meant that the denominator for incidence, the population, remained constant throughout </w:t>
      </w:r>
      <w:r w:rsidR="008B43DB">
        <w:rPr>
          <w:rFonts w:asciiTheme="minorHAnsi" w:eastAsia="Times New Roman" w:hAnsiTheme="minorHAnsi" w:cstheme="minorHAnsi"/>
          <w:sz w:val="22"/>
          <w:szCs w:val="22"/>
        </w:rPr>
        <w:t>each month</w:t>
      </w:r>
      <w:r w:rsidR="00902DAD">
        <w:rPr>
          <w:rFonts w:asciiTheme="minorHAnsi" w:eastAsia="Times New Roman" w:hAnsiTheme="minorHAnsi" w:cstheme="minorHAnsi"/>
          <w:sz w:val="22"/>
          <w:szCs w:val="22"/>
        </w:rPr>
        <w:t>. These</w:t>
      </w:r>
      <w:r w:rsidR="00F22357">
        <w:rPr>
          <w:rFonts w:asciiTheme="minorHAnsi" w:eastAsia="Times New Roman" w:hAnsiTheme="minorHAnsi" w:cstheme="minorHAnsi"/>
          <w:sz w:val="22"/>
          <w:szCs w:val="22"/>
        </w:rPr>
        <w:t xml:space="preserve"> </w:t>
      </w:r>
      <w:r w:rsidR="008838DD">
        <w:rPr>
          <w:rFonts w:asciiTheme="minorHAnsi" w:eastAsia="Times New Roman" w:hAnsiTheme="minorHAnsi" w:cstheme="minorHAnsi"/>
          <w:sz w:val="22"/>
          <w:szCs w:val="22"/>
        </w:rPr>
        <w:t>c</w:t>
      </w:r>
      <w:commentRangeStart w:id="24"/>
      <w:commentRangeStart w:id="25"/>
      <w:r w:rsidRPr="008A0AB3">
        <w:rPr>
          <w:rFonts w:asciiTheme="minorHAnsi" w:eastAsia="Times New Roman" w:hAnsiTheme="minorHAnsi" w:cstheme="minorHAnsi"/>
          <w:sz w:val="22"/>
          <w:szCs w:val="22"/>
        </w:rPr>
        <w:t>hanges in population</w:t>
      </w:r>
      <w:commentRangeEnd w:id="24"/>
      <w:r w:rsidRPr="008A0AB3">
        <w:rPr>
          <w:rStyle w:val="CommentReference"/>
          <w:rFonts w:asciiTheme="minorHAnsi" w:hAnsiTheme="minorHAnsi" w:cstheme="minorHAnsi"/>
          <w:sz w:val="22"/>
          <w:szCs w:val="22"/>
        </w:rPr>
        <w:commentReference w:id="24"/>
      </w:r>
      <w:commentRangeEnd w:id="25"/>
      <w:r w:rsidR="00297613">
        <w:rPr>
          <w:rStyle w:val="CommentReference"/>
          <w:rFonts w:asciiTheme="minorHAnsi" w:hAnsiTheme="minorHAnsi"/>
        </w:rPr>
        <w:commentReference w:id="25"/>
      </w:r>
      <w:r w:rsidRPr="008A0AB3">
        <w:rPr>
          <w:rFonts w:asciiTheme="minorHAnsi" w:eastAsia="Times New Roman" w:hAnsiTheme="minorHAnsi" w:cstheme="minorHAnsi"/>
          <w:sz w:val="22"/>
          <w:szCs w:val="22"/>
        </w:rPr>
        <w:t xml:space="preserve"> </w:t>
      </w:r>
      <w:r w:rsidR="008838DD">
        <w:rPr>
          <w:rFonts w:asciiTheme="minorHAnsi" w:eastAsia="Times New Roman" w:hAnsiTheme="minorHAnsi" w:cstheme="minorHAnsi"/>
          <w:sz w:val="22"/>
          <w:szCs w:val="22"/>
        </w:rPr>
        <w:t xml:space="preserve">between the </w:t>
      </w:r>
      <w:r w:rsidR="008B43DB">
        <w:rPr>
          <w:rFonts w:asciiTheme="minorHAnsi" w:eastAsia="Times New Roman" w:hAnsiTheme="minorHAnsi" w:cstheme="minorHAnsi"/>
          <w:sz w:val="22"/>
          <w:szCs w:val="22"/>
        </w:rPr>
        <w:t>months</w:t>
      </w:r>
      <w:r w:rsidR="008838DD">
        <w:rPr>
          <w:rFonts w:asciiTheme="minorHAnsi" w:eastAsia="Times New Roman" w:hAnsiTheme="minorHAnsi" w:cstheme="minorHAnsi"/>
          <w:sz w:val="22"/>
          <w:szCs w:val="22"/>
        </w:rPr>
        <w:t xml:space="preserve"> </w:t>
      </w:r>
      <w:r w:rsidRPr="008A0AB3">
        <w:rPr>
          <w:rFonts w:asciiTheme="minorHAnsi" w:eastAsia="Times New Roman" w:hAnsiTheme="minorHAnsi" w:cstheme="minorHAnsi"/>
          <w:sz w:val="22"/>
          <w:szCs w:val="22"/>
        </w:rPr>
        <w:t xml:space="preserve">appeared as discrete jumps at the beginning of each </w:t>
      </w:r>
      <w:r w:rsidR="008B43DB">
        <w:rPr>
          <w:rFonts w:asciiTheme="minorHAnsi" w:eastAsia="Times New Roman" w:hAnsiTheme="minorHAnsi" w:cstheme="minorHAnsi"/>
          <w:sz w:val="22"/>
          <w:szCs w:val="22"/>
        </w:rPr>
        <w:t>month</w:t>
      </w:r>
      <w:r w:rsidR="008838DD">
        <w:rPr>
          <w:rFonts w:asciiTheme="minorHAnsi" w:eastAsia="Times New Roman" w:hAnsiTheme="minorHAnsi" w:cstheme="minorHAnsi"/>
          <w:sz w:val="22"/>
          <w:szCs w:val="22"/>
        </w:rPr>
        <w:t xml:space="preserve">, </w:t>
      </w:r>
      <w:r w:rsidR="008838DD" w:rsidRPr="008A0AB3">
        <w:rPr>
          <w:rFonts w:asciiTheme="minorHAnsi" w:eastAsia="Times New Roman" w:hAnsiTheme="minorHAnsi" w:cstheme="minorHAnsi"/>
          <w:sz w:val="22"/>
          <w:szCs w:val="22"/>
        </w:rPr>
        <w:t>leading to distortions in incidence</w:t>
      </w:r>
      <w:r w:rsidR="008838DD">
        <w:rPr>
          <w:rFonts w:asciiTheme="minorHAnsi" w:eastAsia="Times New Roman" w:hAnsiTheme="minorHAnsi" w:cstheme="minorHAnsi"/>
          <w:sz w:val="22"/>
          <w:szCs w:val="22"/>
        </w:rPr>
        <w:t xml:space="preserve">. </w:t>
      </w:r>
      <w:r w:rsidRPr="008A0AB3">
        <w:rPr>
          <w:rFonts w:asciiTheme="minorHAnsi" w:eastAsia="Times New Roman" w:hAnsiTheme="minorHAnsi" w:cstheme="minorHAnsi"/>
          <w:sz w:val="22"/>
          <w:szCs w:val="22"/>
        </w:rPr>
        <w:t>This was addressed by linearly imputing weekly population estimates to minimize artifacts in estimates of incidence</w:t>
      </w:r>
      <w:r w:rsidR="0019424C" w:rsidRPr="008A0AB3">
        <w:rPr>
          <w:rFonts w:asciiTheme="minorHAnsi" w:eastAsia="Times New Roman" w:hAnsiTheme="minorHAnsi" w:cstheme="minorHAnsi"/>
          <w:sz w:val="22"/>
          <w:szCs w:val="22"/>
        </w:rPr>
        <w:t xml:space="preserve"> and better represent change in population over time</w:t>
      </w:r>
      <w:r w:rsidRPr="008A0AB3">
        <w:rPr>
          <w:rFonts w:asciiTheme="minorHAnsi" w:eastAsia="Times New Roman" w:hAnsiTheme="minorHAnsi" w:cstheme="minorHAnsi"/>
          <w:sz w:val="22"/>
          <w:szCs w:val="22"/>
        </w:rPr>
        <w:t>.</w:t>
      </w:r>
      <w:r w:rsidR="00902DAD">
        <w:rPr>
          <w:rFonts w:asciiTheme="minorHAnsi" w:eastAsia="Times New Roman" w:hAnsiTheme="minorHAnsi" w:cstheme="minorHAnsi"/>
          <w:sz w:val="22"/>
          <w:szCs w:val="22"/>
        </w:rPr>
        <w:t xml:space="preserve"> While this </w:t>
      </w:r>
      <w:r w:rsidR="00E36055">
        <w:rPr>
          <w:rFonts w:asciiTheme="minorHAnsi" w:eastAsia="Times New Roman" w:hAnsiTheme="minorHAnsi" w:cstheme="minorHAnsi"/>
          <w:sz w:val="22"/>
          <w:szCs w:val="22"/>
        </w:rPr>
        <w:t xml:space="preserve">linear </w:t>
      </w:r>
      <w:r w:rsidR="00902DAD">
        <w:rPr>
          <w:rFonts w:asciiTheme="minorHAnsi" w:eastAsia="Times New Roman" w:hAnsiTheme="minorHAnsi" w:cstheme="minorHAnsi"/>
          <w:sz w:val="22"/>
          <w:szCs w:val="22"/>
        </w:rPr>
        <w:t xml:space="preserve">approximation is unlikely to accurately represent the </w:t>
      </w:r>
      <w:r w:rsidR="008B43DB">
        <w:rPr>
          <w:rFonts w:asciiTheme="minorHAnsi" w:eastAsia="Times New Roman" w:hAnsiTheme="minorHAnsi" w:cstheme="minorHAnsi"/>
          <w:sz w:val="22"/>
          <w:szCs w:val="22"/>
        </w:rPr>
        <w:t>dyn</w:t>
      </w:r>
      <w:r w:rsidR="00F64F3D">
        <w:rPr>
          <w:rFonts w:asciiTheme="minorHAnsi" w:eastAsia="Times New Roman" w:hAnsiTheme="minorHAnsi" w:cstheme="minorHAnsi"/>
          <w:sz w:val="22"/>
          <w:szCs w:val="22"/>
        </w:rPr>
        <w:t>amic</w:t>
      </w:r>
      <w:r w:rsidR="007605A8">
        <w:rPr>
          <w:rFonts w:asciiTheme="minorHAnsi" w:eastAsia="Times New Roman" w:hAnsiTheme="minorHAnsi" w:cstheme="minorHAnsi"/>
          <w:sz w:val="22"/>
          <w:szCs w:val="22"/>
        </w:rPr>
        <w:t xml:space="preserve"> true rates of change </w:t>
      </w:r>
      <w:r w:rsidR="00E36055">
        <w:rPr>
          <w:rFonts w:asciiTheme="minorHAnsi" w:eastAsia="Times New Roman" w:hAnsiTheme="minorHAnsi" w:cstheme="minorHAnsi"/>
          <w:sz w:val="22"/>
          <w:szCs w:val="22"/>
        </w:rPr>
        <w:t xml:space="preserve">in the population </w:t>
      </w:r>
      <w:r w:rsidR="007605A8">
        <w:rPr>
          <w:rFonts w:asciiTheme="minorHAnsi" w:eastAsia="Times New Roman" w:hAnsiTheme="minorHAnsi" w:cstheme="minorHAnsi"/>
          <w:sz w:val="22"/>
          <w:szCs w:val="22"/>
        </w:rPr>
        <w:t>for each week of the conflict</w:t>
      </w:r>
      <w:r w:rsidR="00E36055">
        <w:rPr>
          <w:rFonts w:asciiTheme="minorHAnsi" w:eastAsia="Times New Roman" w:hAnsiTheme="minorHAnsi" w:cstheme="minorHAnsi"/>
          <w:sz w:val="22"/>
          <w:szCs w:val="22"/>
        </w:rPr>
        <w:t xml:space="preserve"> in each district</w:t>
      </w:r>
      <w:r w:rsidR="007605A8">
        <w:rPr>
          <w:rFonts w:asciiTheme="minorHAnsi" w:eastAsia="Times New Roman" w:hAnsiTheme="minorHAnsi" w:cstheme="minorHAnsi"/>
          <w:sz w:val="22"/>
          <w:szCs w:val="22"/>
        </w:rPr>
        <w:t>, it is a better estimate than assuming all changes happened</w:t>
      </w:r>
      <w:r w:rsidR="00F64F3D">
        <w:rPr>
          <w:rFonts w:asciiTheme="minorHAnsi" w:eastAsia="Times New Roman" w:hAnsiTheme="minorHAnsi" w:cstheme="minorHAnsi"/>
          <w:sz w:val="22"/>
          <w:szCs w:val="22"/>
        </w:rPr>
        <w:t xml:space="preserve"> once a month</w:t>
      </w:r>
      <w:r w:rsidR="007605A8">
        <w:rPr>
          <w:rFonts w:asciiTheme="minorHAnsi" w:eastAsia="Times New Roman" w:hAnsiTheme="minorHAnsi" w:cstheme="minorHAnsi"/>
          <w:sz w:val="22"/>
          <w:szCs w:val="22"/>
        </w:rPr>
        <w:t>.</w:t>
      </w:r>
    </w:p>
    <w:p w14:paraId="7D211966" w14:textId="633A083A" w:rsidR="00DF5F7E" w:rsidRPr="00844A61" w:rsidRDefault="00DF5F7E" w:rsidP="0008209E">
      <w:pPr>
        <w:pStyle w:val="Essay"/>
        <w:spacing w:line="240" w:lineRule="auto"/>
        <w:rPr>
          <w:rFonts w:cstheme="minorHAnsi"/>
          <w:i/>
        </w:rPr>
      </w:pPr>
      <w:commentRangeStart w:id="26"/>
      <w:r w:rsidRPr="00844A61">
        <w:rPr>
          <w:rFonts w:asciiTheme="minorHAnsi" w:hAnsiTheme="minorHAnsi" w:cstheme="minorHAnsi"/>
          <w:i/>
          <w:sz w:val="22"/>
          <w:szCs w:val="22"/>
        </w:rPr>
        <w:t>Study Population</w:t>
      </w:r>
      <w:commentRangeEnd w:id="26"/>
      <w:r w:rsidR="006F10B4" w:rsidRPr="00844A61">
        <w:rPr>
          <w:rStyle w:val="CommentReference"/>
          <w:rFonts w:asciiTheme="minorHAnsi" w:hAnsiTheme="minorHAnsi" w:cstheme="minorHAnsi"/>
          <w:i/>
          <w:sz w:val="22"/>
          <w:szCs w:val="22"/>
        </w:rPr>
        <w:commentReference w:id="26"/>
      </w:r>
    </w:p>
    <w:p w14:paraId="6B785E0A" w14:textId="77777777" w:rsidR="002D1468" w:rsidRDefault="00DF5F7E" w:rsidP="002D1468">
      <w:pPr>
        <w:spacing w:line="240" w:lineRule="auto"/>
        <w:jc w:val="both"/>
        <w:rPr>
          <w:rFonts w:cstheme="minorHAnsi"/>
        </w:rPr>
      </w:pPr>
      <w:r w:rsidRPr="008A0AB3">
        <w:rPr>
          <w:rFonts w:cstheme="minorHAnsi"/>
        </w:rPr>
        <w:t xml:space="preserve">The study population consisted of every outpatient presenting at a healthcare facility within the EWARN coverage area </w:t>
      </w:r>
      <w:r w:rsidR="002D1468">
        <w:rPr>
          <w:rFonts w:cstheme="minorHAnsi"/>
        </w:rPr>
        <w:t>who</w:t>
      </w:r>
      <w:r w:rsidRPr="008A0AB3">
        <w:rPr>
          <w:rFonts w:cstheme="minorHAnsi"/>
        </w:rPr>
        <w:t xml:space="preserve"> met the </w:t>
      </w:r>
      <w:r w:rsidR="002D1468">
        <w:rPr>
          <w:rFonts w:cstheme="minorHAnsi"/>
        </w:rPr>
        <w:t>diagnostic criteria</w:t>
      </w:r>
      <w:r w:rsidRPr="008A0AB3">
        <w:rPr>
          <w:rFonts w:cstheme="minorHAnsi"/>
        </w:rPr>
        <w:t xml:space="preserve"> for one of </w:t>
      </w:r>
      <w:r w:rsidRPr="00DA3B77">
        <w:rPr>
          <w:rFonts w:cstheme="minorHAnsi"/>
        </w:rPr>
        <w:t>th</w:t>
      </w:r>
      <w:r w:rsidRPr="00DA3B77">
        <w:t>e 1</w:t>
      </w:r>
      <w:r w:rsidR="00796BCE" w:rsidRPr="00DA3B77">
        <w:t>3</w:t>
      </w:r>
      <w:r w:rsidRPr="00DA3B77">
        <w:t xml:space="preserve"> </w:t>
      </w:r>
      <w:commentRangeStart w:id="27"/>
      <w:r w:rsidRPr="00DA3B77">
        <w:t xml:space="preserve">syndromic </w:t>
      </w:r>
      <w:commentRangeEnd w:id="27"/>
      <w:r w:rsidRPr="00DA3B77">
        <w:commentReference w:id="27"/>
      </w:r>
      <w:r w:rsidRPr="00DA3B77">
        <w:t>c</w:t>
      </w:r>
      <w:r w:rsidRPr="008A0AB3">
        <w:rPr>
          <w:rFonts w:cstheme="minorHAnsi"/>
        </w:rPr>
        <w:t>ase definitions</w:t>
      </w:r>
      <w:r w:rsidR="00330DEF">
        <w:rPr>
          <w:rFonts w:cstheme="minorHAnsi"/>
        </w:rPr>
        <w:t xml:space="preserve"> </w:t>
      </w:r>
      <w:commentRangeStart w:id="28"/>
      <w:r w:rsidR="00330DEF">
        <w:rPr>
          <w:rFonts w:cstheme="minorHAnsi"/>
        </w:rPr>
        <w:t>(see Table 1)</w:t>
      </w:r>
      <w:commentRangeEnd w:id="28"/>
      <w:r w:rsidR="00844A61">
        <w:rPr>
          <w:rStyle w:val="CommentReference"/>
        </w:rPr>
        <w:commentReference w:id="28"/>
      </w:r>
      <w:r w:rsidRPr="008A0AB3">
        <w:rPr>
          <w:rFonts w:cstheme="minorHAnsi"/>
        </w:rPr>
        <w:t>. Cases were aggregated by sex (male, female), age (≤</w:t>
      </w:r>
      <w:r w:rsidR="00B3276B">
        <w:rPr>
          <w:rFonts w:cstheme="minorHAnsi"/>
        </w:rPr>
        <w:t>5</w:t>
      </w:r>
      <w:r w:rsidRPr="008A0AB3">
        <w:rPr>
          <w:rFonts w:cstheme="minorHAnsi"/>
        </w:rPr>
        <w:t xml:space="preserve"> years old, &gt; </w:t>
      </w:r>
      <w:r w:rsidR="00B3276B">
        <w:rPr>
          <w:rFonts w:cstheme="minorHAnsi"/>
        </w:rPr>
        <w:t>5</w:t>
      </w:r>
      <w:r w:rsidRPr="008A0AB3">
        <w:rPr>
          <w:rFonts w:cstheme="minorHAnsi"/>
        </w:rPr>
        <w:t xml:space="preserve"> years old), and subdistrict into weekly case-counts for each syndrome by the ACU</w:t>
      </w:r>
      <w:r w:rsidR="002D1468">
        <w:rPr>
          <w:rFonts w:cstheme="minorHAnsi"/>
        </w:rPr>
        <w:t>.</w:t>
      </w:r>
    </w:p>
    <w:p w14:paraId="2B64734F" w14:textId="7645B687" w:rsidR="00A53584" w:rsidRPr="00844A61" w:rsidRDefault="004167EA" w:rsidP="002D1468">
      <w:pPr>
        <w:spacing w:line="240" w:lineRule="auto"/>
        <w:jc w:val="both"/>
        <w:rPr>
          <w:rFonts w:cstheme="minorHAnsi"/>
          <w:i/>
        </w:rPr>
      </w:pPr>
      <w:r>
        <w:rPr>
          <w:rFonts w:cstheme="minorHAnsi"/>
          <w:i/>
        </w:rPr>
        <w:t>State</w:t>
      </w:r>
      <w:r w:rsidR="00A53584" w:rsidRPr="00844A61">
        <w:rPr>
          <w:rFonts w:cstheme="minorHAnsi"/>
          <w:i/>
        </w:rPr>
        <w:t xml:space="preserve"> vs</w:t>
      </w:r>
      <w:r>
        <w:rPr>
          <w:rFonts w:cstheme="minorHAnsi"/>
          <w:i/>
        </w:rPr>
        <w:t>. Non-State H</w:t>
      </w:r>
      <w:r w:rsidR="00330DEF">
        <w:rPr>
          <w:rFonts w:cstheme="minorHAnsi"/>
          <w:i/>
        </w:rPr>
        <w:t>eld</w:t>
      </w:r>
      <w:r w:rsidR="00A53584" w:rsidRPr="00844A61">
        <w:rPr>
          <w:rFonts w:cstheme="minorHAnsi"/>
          <w:i/>
        </w:rPr>
        <w:t xml:space="preserve"> </w:t>
      </w:r>
      <w:r>
        <w:rPr>
          <w:rFonts w:cstheme="minorHAnsi"/>
          <w:i/>
        </w:rPr>
        <w:t>T</w:t>
      </w:r>
      <w:r w:rsidR="00A53584" w:rsidRPr="00844A61">
        <w:rPr>
          <w:rFonts w:cstheme="minorHAnsi"/>
          <w:i/>
        </w:rPr>
        <w:t>erritor</w:t>
      </w:r>
      <w:r w:rsidR="004148A6">
        <w:rPr>
          <w:rFonts w:cstheme="minorHAnsi"/>
          <w:i/>
        </w:rPr>
        <w:t>ies</w:t>
      </w:r>
    </w:p>
    <w:p w14:paraId="205B9038" w14:textId="4F45FA29" w:rsidR="00A53584" w:rsidRPr="008A0AB3" w:rsidRDefault="00A53584" w:rsidP="00572DF8">
      <w:pPr>
        <w:spacing w:line="240" w:lineRule="auto"/>
        <w:jc w:val="both"/>
        <w:rPr>
          <w:rFonts w:cstheme="minorHAnsi"/>
        </w:rPr>
      </w:pPr>
      <w:r w:rsidRPr="008A0AB3">
        <w:rPr>
          <w:rFonts w:cstheme="minorHAnsi"/>
        </w:rPr>
        <w:t xml:space="preserve">The Syrian conflict has developed into a complex, international </w:t>
      </w:r>
      <w:r w:rsidR="00330DEF">
        <w:rPr>
          <w:rFonts w:cstheme="minorHAnsi"/>
        </w:rPr>
        <w:t xml:space="preserve">conflict </w:t>
      </w:r>
      <w:r w:rsidRPr="008A0AB3">
        <w:rPr>
          <w:rFonts w:cstheme="minorHAnsi"/>
        </w:rPr>
        <w:t>with many actors</w:t>
      </w:r>
      <w:r w:rsidR="00330DEF">
        <w:rPr>
          <w:rFonts w:cstheme="minorHAnsi"/>
        </w:rPr>
        <w:t xml:space="preserve">, factions and proxies, each with </w:t>
      </w:r>
      <w:r w:rsidR="00CF04D1">
        <w:rPr>
          <w:rFonts w:cstheme="minorHAnsi"/>
        </w:rPr>
        <w:t>its</w:t>
      </w:r>
      <w:r w:rsidR="00330DEF">
        <w:rPr>
          <w:rFonts w:cstheme="minorHAnsi"/>
        </w:rPr>
        <w:t xml:space="preserve"> own </w:t>
      </w:r>
      <w:r w:rsidRPr="008A0AB3">
        <w:rPr>
          <w:rFonts w:cstheme="minorHAnsi"/>
        </w:rPr>
        <w:t xml:space="preserve">competing interests. For the purposes of this paper, however, the complex geopolitical landscape </w:t>
      </w:r>
      <w:r w:rsidR="00CF04D1">
        <w:rPr>
          <w:rFonts w:cstheme="minorHAnsi"/>
        </w:rPr>
        <w:t xml:space="preserve">was </w:t>
      </w:r>
      <w:r w:rsidRPr="008A0AB3">
        <w:rPr>
          <w:rFonts w:cstheme="minorHAnsi"/>
        </w:rPr>
        <w:t xml:space="preserve">simplified into two categories: territories that are under the control of the Syrian government, referred to as </w:t>
      </w:r>
      <w:r w:rsidR="004148A6">
        <w:rPr>
          <w:rFonts w:cstheme="minorHAnsi"/>
        </w:rPr>
        <w:t xml:space="preserve">state </w:t>
      </w:r>
      <w:r w:rsidRPr="008A0AB3">
        <w:rPr>
          <w:rFonts w:cstheme="minorHAnsi"/>
        </w:rPr>
        <w:t xml:space="preserve">held territories, and those that the Syrian government is not in control over, referred to as </w:t>
      </w:r>
      <w:r w:rsidR="004148A6">
        <w:rPr>
          <w:rFonts w:cstheme="minorHAnsi"/>
        </w:rPr>
        <w:t xml:space="preserve">non-state </w:t>
      </w:r>
      <w:r w:rsidRPr="008A0AB3">
        <w:rPr>
          <w:rFonts w:cstheme="minorHAnsi"/>
        </w:rPr>
        <w:t>held territories.</w:t>
      </w:r>
    </w:p>
    <w:p w14:paraId="37B53A80" w14:textId="11BFB1DB" w:rsidR="00330DEF" w:rsidRPr="008A0AB3" w:rsidRDefault="00A53584" w:rsidP="00827551">
      <w:pPr>
        <w:spacing w:line="240" w:lineRule="auto"/>
        <w:jc w:val="both"/>
        <w:rPr>
          <w:rFonts w:cstheme="minorHAnsi"/>
        </w:rPr>
      </w:pPr>
      <w:r w:rsidRPr="008A0AB3">
        <w:rPr>
          <w:rFonts w:cstheme="minorHAnsi"/>
        </w:rPr>
        <w:lastRenderedPageBreak/>
        <w:t>This is a dynamic landscape that has not remained constant for any extended period throughout the conflict, and as the geopolitical realities shift, so, too, do the coverage regions of EWARN.</w:t>
      </w:r>
      <w:r w:rsidR="00675427" w:rsidRPr="008A0AB3">
        <w:rPr>
          <w:rFonts w:cstheme="minorHAnsi"/>
        </w:rPr>
        <w:t xml:space="preserve"> </w:t>
      </w:r>
      <w:r w:rsidRPr="008A0AB3">
        <w:rPr>
          <w:rFonts w:cstheme="minorHAnsi"/>
        </w:rPr>
        <w:t xml:space="preserve">The governorates of Damascus, Rural Damascus, and </w:t>
      </w:r>
      <w:commentRangeStart w:id="29"/>
      <w:proofErr w:type="spellStart"/>
      <w:r w:rsidRPr="008A0AB3">
        <w:rPr>
          <w:rFonts w:cstheme="minorHAnsi"/>
        </w:rPr>
        <w:t>Lattakia</w:t>
      </w:r>
      <w:proofErr w:type="spellEnd"/>
      <w:r w:rsidR="00C60DB6">
        <w:rPr>
          <w:rFonts w:cstheme="minorHAnsi"/>
        </w:rPr>
        <w:t>,</w:t>
      </w:r>
      <w:r w:rsidRPr="008A0AB3">
        <w:rPr>
          <w:rFonts w:cstheme="minorHAnsi"/>
        </w:rPr>
        <w:t xml:space="preserve"> </w:t>
      </w:r>
      <w:commentRangeEnd w:id="29"/>
      <w:r w:rsidR="00034BBA" w:rsidRPr="008A0AB3">
        <w:rPr>
          <w:rStyle w:val="CommentReference"/>
          <w:rFonts w:cstheme="minorHAnsi"/>
          <w:sz w:val="22"/>
          <w:szCs w:val="22"/>
        </w:rPr>
        <w:commentReference w:id="29"/>
      </w:r>
      <w:r w:rsidRPr="008A0AB3">
        <w:rPr>
          <w:rFonts w:cstheme="minorHAnsi"/>
        </w:rPr>
        <w:t xml:space="preserve">and the districts of </w:t>
      </w:r>
      <w:r w:rsidRPr="00827551">
        <w:rPr>
          <w:rFonts w:cstheme="minorHAnsi"/>
          <w:i/>
          <w:iCs/>
        </w:rPr>
        <w:t>As-</w:t>
      </w:r>
      <w:proofErr w:type="spellStart"/>
      <w:r w:rsidRPr="00827551">
        <w:rPr>
          <w:rFonts w:cstheme="minorHAnsi"/>
          <w:i/>
          <w:iCs/>
        </w:rPr>
        <w:t>Safira</w:t>
      </w:r>
      <w:proofErr w:type="spellEnd"/>
      <w:r w:rsidRPr="008A0AB3">
        <w:rPr>
          <w:rFonts w:cstheme="minorHAnsi"/>
        </w:rPr>
        <w:t xml:space="preserve">, </w:t>
      </w:r>
      <w:proofErr w:type="spellStart"/>
      <w:r w:rsidRPr="00827551">
        <w:rPr>
          <w:rFonts w:cstheme="minorHAnsi"/>
          <w:i/>
          <w:iCs/>
        </w:rPr>
        <w:t>Tadmor</w:t>
      </w:r>
      <w:proofErr w:type="spellEnd"/>
      <w:r w:rsidRPr="008A0AB3">
        <w:rPr>
          <w:rFonts w:cstheme="minorHAnsi"/>
        </w:rPr>
        <w:t xml:space="preserve">, and </w:t>
      </w:r>
      <w:r w:rsidRPr="00827551">
        <w:rPr>
          <w:rFonts w:cstheme="minorHAnsi"/>
          <w:i/>
          <w:iCs/>
        </w:rPr>
        <w:t>Al-</w:t>
      </w:r>
      <w:proofErr w:type="spellStart"/>
      <w:r w:rsidRPr="00827551">
        <w:rPr>
          <w:rFonts w:cstheme="minorHAnsi"/>
          <w:i/>
          <w:iCs/>
        </w:rPr>
        <w:t>Fiq</w:t>
      </w:r>
      <w:proofErr w:type="spellEnd"/>
      <w:r w:rsidRPr="008A0AB3">
        <w:rPr>
          <w:rFonts w:cstheme="minorHAnsi"/>
        </w:rPr>
        <w:t xml:space="preserve"> </w:t>
      </w:r>
      <w:r w:rsidR="0003492E">
        <w:rPr>
          <w:rFonts w:cstheme="minorHAnsi"/>
        </w:rPr>
        <w:t xml:space="preserve">were excluded from this analysis </w:t>
      </w:r>
      <w:r w:rsidRPr="008A0AB3">
        <w:rPr>
          <w:rFonts w:cstheme="minorHAnsi"/>
        </w:rPr>
        <w:t xml:space="preserve">because they have remained outside of EWARN’s coverage region for most, if not all, of the conflict. The other 11 governorates and constituent districts </w:t>
      </w:r>
      <w:r w:rsidR="0003492E">
        <w:rPr>
          <w:rFonts w:cstheme="minorHAnsi"/>
        </w:rPr>
        <w:t xml:space="preserve">were </w:t>
      </w:r>
      <w:r w:rsidRPr="008A0AB3">
        <w:rPr>
          <w:rFonts w:cstheme="minorHAnsi"/>
        </w:rPr>
        <w:t>included, despite</w:t>
      </w:r>
      <w:r w:rsidR="00675427" w:rsidRPr="008A0AB3">
        <w:rPr>
          <w:rFonts w:cstheme="minorHAnsi"/>
        </w:rPr>
        <w:t xml:space="preserve"> </w:t>
      </w:r>
      <w:r w:rsidRPr="008A0AB3">
        <w:rPr>
          <w:rFonts w:cstheme="minorHAnsi"/>
        </w:rPr>
        <w:t>changes in coverage throughout the conflict. Districts that fall out of coverage are reported as having</w:t>
      </w:r>
      <w:commentRangeStart w:id="30"/>
      <w:r w:rsidRPr="008A0AB3">
        <w:rPr>
          <w:rFonts w:cstheme="minorHAnsi"/>
        </w:rPr>
        <w:t xml:space="preserve"> </w:t>
      </w:r>
      <w:r w:rsidR="003E6F6F" w:rsidRPr="008A0AB3">
        <w:rPr>
          <w:rFonts w:cstheme="minorHAnsi"/>
        </w:rPr>
        <w:t>missing</w:t>
      </w:r>
      <w:r w:rsidRPr="008A0AB3">
        <w:rPr>
          <w:rFonts w:cstheme="minorHAnsi"/>
        </w:rPr>
        <w:t xml:space="preserve"> case</w:t>
      </w:r>
      <w:commentRangeEnd w:id="30"/>
      <w:r w:rsidR="00807E88">
        <w:rPr>
          <w:rFonts w:cstheme="minorHAnsi"/>
        </w:rPr>
        <w:t xml:space="preserve"> reports</w:t>
      </w:r>
      <w:r w:rsidR="003E6F6F" w:rsidRPr="008A0AB3">
        <w:rPr>
          <w:rStyle w:val="CommentReference"/>
          <w:rFonts w:cstheme="minorHAnsi"/>
          <w:sz w:val="22"/>
          <w:szCs w:val="22"/>
        </w:rPr>
        <w:commentReference w:id="30"/>
      </w:r>
      <w:r w:rsidR="00936456">
        <w:rPr>
          <w:rFonts w:cstheme="minorHAnsi"/>
        </w:rPr>
        <w:t xml:space="preserve"> (reported as N/A, as opposed to 0)</w:t>
      </w:r>
      <w:r w:rsidR="00330DEF">
        <w:rPr>
          <w:rFonts w:cstheme="minorHAnsi"/>
        </w:rPr>
        <w:t xml:space="preserve">. </w:t>
      </w:r>
    </w:p>
    <w:p w14:paraId="335FCF35" w14:textId="77777777" w:rsidR="00DF5F7E" w:rsidRPr="00844A61" w:rsidRDefault="00DF5F7E" w:rsidP="00844A61">
      <w:pPr>
        <w:spacing w:line="240" w:lineRule="auto"/>
        <w:jc w:val="both"/>
        <w:rPr>
          <w:rFonts w:cstheme="minorHAnsi"/>
          <w:i/>
        </w:rPr>
      </w:pPr>
      <w:r w:rsidRPr="00844A61">
        <w:rPr>
          <w:rFonts w:cstheme="minorHAnsi"/>
          <w:i/>
        </w:rPr>
        <w:t>Case Classification</w:t>
      </w:r>
      <w:commentRangeStart w:id="31"/>
      <w:r w:rsidRPr="00844A61">
        <w:rPr>
          <w:rFonts w:cstheme="minorHAnsi"/>
          <w:i/>
        </w:rPr>
        <w:t>s</w:t>
      </w:r>
      <w:commentRangeEnd w:id="31"/>
      <w:r w:rsidRPr="00844A61">
        <w:rPr>
          <w:rStyle w:val="CommentReference"/>
          <w:rFonts w:cstheme="minorHAnsi"/>
          <w:i/>
          <w:sz w:val="22"/>
          <w:szCs w:val="22"/>
        </w:rPr>
        <w:commentReference w:id="31"/>
      </w:r>
    </w:p>
    <w:p w14:paraId="65154256" w14:textId="488061DB" w:rsidR="00DF5F7E" w:rsidRPr="008A0AB3" w:rsidRDefault="00DF5F7E" w:rsidP="00572DF8">
      <w:pPr>
        <w:spacing w:line="240" w:lineRule="auto"/>
        <w:jc w:val="both"/>
        <w:rPr>
          <w:rFonts w:cstheme="minorHAnsi"/>
        </w:rPr>
      </w:pPr>
      <w:r w:rsidRPr="008A0AB3">
        <w:rPr>
          <w:rFonts w:cstheme="minorHAnsi"/>
        </w:rPr>
        <w:t xml:space="preserve">According to the WHO, “countries are advised to use the clinical classification scheme until their </w:t>
      </w:r>
      <w:commentRangeStart w:id="32"/>
      <w:commentRangeStart w:id="33"/>
      <w:proofErr w:type="spellStart"/>
      <w:r w:rsidRPr="008A0AB3">
        <w:rPr>
          <w:rFonts w:cstheme="minorHAnsi"/>
        </w:rPr>
        <w:t>programmes</w:t>
      </w:r>
      <w:proofErr w:type="spellEnd"/>
      <w:r w:rsidRPr="008A0AB3">
        <w:rPr>
          <w:rFonts w:cstheme="minorHAnsi"/>
        </w:rPr>
        <w:t xml:space="preserve"> </w:t>
      </w:r>
      <w:commentRangeEnd w:id="32"/>
      <w:r w:rsidRPr="008A0AB3">
        <w:rPr>
          <w:rStyle w:val="CommentReference"/>
          <w:rFonts w:cstheme="minorHAnsi"/>
          <w:sz w:val="22"/>
          <w:szCs w:val="22"/>
        </w:rPr>
        <w:commentReference w:id="32"/>
      </w:r>
      <w:commentRangeEnd w:id="33"/>
      <w:r w:rsidR="00330DEF">
        <w:rPr>
          <w:rStyle w:val="CommentReference"/>
        </w:rPr>
        <w:commentReference w:id="33"/>
      </w:r>
      <w:r w:rsidRPr="008A0AB3">
        <w:rPr>
          <w:rFonts w:cstheme="minorHAnsi"/>
        </w:rPr>
        <w:t>meet the following two criteria: low levels of measles incidence or access to a proficient measles laboratory;” after achieving these targets</w:t>
      </w:r>
      <w:r w:rsidR="003317FA">
        <w:rPr>
          <w:rFonts w:cstheme="minorHAnsi"/>
        </w:rPr>
        <w:t xml:space="preserve"> for measles</w:t>
      </w:r>
      <w:r w:rsidRPr="008A0AB3">
        <w:rPr>
          <w:rFonts w:cstheme="minorHAnsi"/>
        </w:rPr>
        <w:t xml:space="preserve">, the WHO recommends </w:t>
      </w:r>
      <w:r w:rsidR="003317FA">
        <w:rPr>
          <w:rFonts w:cstheme="minorHAnsi"/>
        </w:rPr>
        <w:t xml:space="preserve">that </w:t>
      </w:r>
      <w:r w:rsidRPr="008A0AB3">
        <w:rPr>
          <w:rFonts w:cstheme="minorHAnsi"/>
        </w:rPr>
        <w:t>“a laboratory classification scheme should be used by countries in the low incidence or elimination phase.”</w:t>
      </w:r>
      <w:r w:rsidRPr="008A0AB3">
        <w:rPr>
          <w:rFonts w:cstheme="minorHAnsi"/>
        </w:rPr>
        <w:fldChar w:fldCharType="begin" w:fldLock="1"/>
      </w:r>
      <w:r w:rsidR="008B43DB">
        <w:rPr>
          <w:rFonts w:cstheme="minorHAnsi"/>
        </w:rPr>
        <w:instrText>ADDIN CSL_CITATION {"citationItems":[{"id":"ITEM-1","itemData":{"DOI":"10.1071/NB03028","ISBN":"978-92-4-151392-0","PMID":"20103284840","abstract":"The importance of vaccination in travel is discussed in this chapter. Vaccines recommended or considered for travellers are enumerated. These are categorized into routine, selective and mandatory. Routine vaccination include the following: diphtheria, tetanus, pertussis; hepatitis B; Haemophilus influenzae type B; human papillomavirus; influenza; measles, mumps, rubella; pneumococcal disease; poliomyelitis; rotavirus; tuberculosis; and varicella. Selective vaccines include cholera, hepatitis A, Japanese encephalitis, meningococcal disease, rabies, tickborne encephalitis, typhoid fever and yellow fever. Finally, mandatory vaccination are specified for countries such as in the case of yellow fever and meningococcal disease and poliomyelitis (Saudi Arabia).","author":[{"dropping-particle":"","family":"WHO","given":"","non-dropping-particle":"","parse-names":false,"suffix":""},{"dropping-particle":"","family":"UNICEF","given":"","non-dropping-particle":"","parse-names":false,"suffix":""}],"container-title":"Surveillance Standards","id":"ITEM-1","issue":"May","issued":{"date-parts":[["2018"]]},"number-of-pages":"1-63","publisher-place":"Geneva, Switzerland","title":"Overview of Vaccine Preventable Diseases Surveillance Principles","type":"report"},"uris":["http://www.mendeley.com/documents/?uuid=9192253c-b013-4cad-b78c-9812d0e8ee94"]}],"mendeley":{"formattedCitation":"&lt;sup&gt;38&lt;/sup&gt;","plainTextFormattedCitation":"38","previouslyFormattedCitation":"&lt;sup&gt;38&lt;/sup&gt;"},"properties":{"noteIndex":0},"schema":"https://github.com/citation-style-language/schema/raw/master/csl-citation.json"}</w:instrText>
      </w:r>
      <w:r w:rsidRPr="008A0AB3">
        <w:rPr>
          <w:rFonts w:cstheme="minorHAnsi"/>
        </w:rPr>
        <w:fldChar w:fldCharType="separate"/>
      </w:r>
      <w:r w:rsidR="008B43DB" w:rsidRPr="008B43DB">
        <w:rPr>
          <w:rFonts w:cstheme="minorHAnsi"/>
          <w:noProof/>
          <w:vertAlign w:val="superscript"/>
        </w:rPr>
        <w:t>38</w:t>
      </w:r>
      <w:r w:rsidRPr="008A0AB3">
        <w:rPr>
          <w:rFonts w:cstheme="minorHAnsi"/>
        </w:rPr>
        <w:fldChar w:fldCharType="end"/>
      </w:r>
      <w:r w:rsidRPr="008A0AB3">
        <w:rPr>
          <w:rFonts w:cstheme="minorHAnsi"/>
        </w:rPr>
        <w:t xml:space="preserve"> </w:t>
      </w:r>
    </w:p>
    <w:p w14:paraId="7B9ED340" w14:textId="0AF8FF62" w:rsidR="00DF5F7E" w:rsidRPr="008A0AB3" w:rsidRDefault="00DF5F7E" w:rsidP="00572DF8">
      <w:pPr>
        <w:spacing w:line="240" w:lineRule="auto"/>
        <w:jc w:val="both"/>
        <w:rPr>
          <w:rFonts w:cstheme="minorHAnsi"/>
          <w:i/>
          <w:iCs/>
        </w:rPr>
      </w:pPr>
      <w:commentRangeStart w:id="34"/>
      <w:r w:rsidRPr="008A0AB3">
        <w:rPr>
          <w:rFonts w:cstheme="minorHAnsi"/>
        </w:rPr>
        <w:t>ACU p</w:t>
      </w:r>
      <w:commentRangeEnd w:id="34"/>
      <w:r w:rsidR="00330DEF">
        <w:rPr>
          <w:rStyle w:val="CommentReference"/>
        </w:rPr>
        <w:commentReference w:id="34"/>
      </w:r>
      <w:r w:rsidRPr="008A0AB3">
        <w:rPr>
          <w:rFonts w:cstheme="minorHAnsi"/>
        </w:rPr>
        <w:t>rovides guidelines for EWARN case classifications that are updated annually.</w:t>
      </w:r>
      <w:r w:rsidRPr="008A0AB3">
        <w:rPr>
          <w:rFonts w:cstheme="minorHAnsi"/>
        </w:rPr>
        <w:fldChar w:fldCharType="begin" w:fldLock="1"/>
      </w:r>
      <w:r w:rsidR="009A2BBF" w:rsidRPr="008A0AB3">
        <w:rPr>
          <w:rFonts w:cstheme="minorHAnsi"/>
        </w:rPr>
        <w:instrText>ADDIN CSL_CITATION {"citationItems":[{"id":"ITEM-1","itemData":{"author":[{"dropping-particle":"","family":"ACU","given":"","non-dropping-particle":"","parse-names":false,"suffix":""}],"id":"ITEM-1","issued":{"date-parts":[["2017"]]},"publisher-place":"Gaziantep, Turkey","title":"EWARN Guidelines","type":"report"},"uris":["http://www.mendeley.com/documents/?uuid=4f4fc930-f9e4-43f1-93d1-8bee38b26059"]}],"mendeley":{"formattedCitation":"&lt;sup&gt;30&lt;/sup&gt;","plainTextFormattedCitation":"30","previouslyFormattedCitation":"&lt;sup&gt;30&lt;/sup&gt;"},"properties":{"noteIndex":0},"schema":"https://github.com/citation-style-language/schema/raw/master/csl-citation.json"}</w:instrText>
      </w:r>
      <w:r w:rsidRPr="008A0AB3">
        <w:rPr>
          <w:rFonts w:cstheme="minorHAnsi"/>
        </w:rPr>
        <w:fldChar w:fldCharType="separate"/>
      </w:r>
      <w:r w:rsidR="00283D82" w:rsidRPr="008A0AB3">
        <w:rPr>
          <w:rFonts w:cstheme="minorHAnsi"/>
          <w:noProof/>
          <w:vertAlign w:val="superscript"/>
        </w:rPr>
        <w:t>30</w:t>
      </w:r>
      <w:r w:rsidRPr="008A0AB3">
        <w:rPr>
          <w:rFonts w:cstheme="minorHAnsi"/>
        </w:rPr>
        <w:fldChar w:fldCharType="end"/>
      </w:r>
      <w:r w:rsidRPr="008A0AB3">
        <w:rPr>
          <w:rFonts w:cstheme="minorHAnsi"/>
        </w:rPr>
        <w:t xml:space="preserve"> Cases that meet the definition for one of EWARN’s syndromes are classified as Syndromic Cases (</w:t>
      </w:r>
      <w:r w:rsidRPr="008A0AB3">
        <w:rPr>
          <w:rFonts w:cstheme="minorHAnsi"/>
          <w:i/>
          <w:iCs/>
        </w:rPr>
        <w:t xml:space="preserve">See Appendix for Table of Syndromic Case Classification). </w:t>
      </w:r>
      <w:r w:rsidRPr="008A0AB3">
        <w:rPr>
          <w:rFonts w:cstheme="minorHAnsi"/>
        </w:rPr>
        <w:t>A patient</w:t>
      </w:r>
      <w:r w:rsidR="00F92C01" w:rsidRPr="008A0AB3">
        <w:rPr>
          <w:rFonts w:cstheme="minorHAnsi"/>
        </w:rPr>
        <w:t>-</w:t>
      </w:r>
      <w:r w:rsidRPr="008A0AB3">
        <w:rPr>
          <w:rFonts w:cstheme="minorHAnsi"/>
        </w:rPr>
        <w:t xml:space="preserve">visit to one of the healthcare facilities within the EWARN network is documented as a consultation, </w:t>
      </w:r>
      <w:r w:rsidR="00E17954">
        <w:rPr>
          <w:rFonts w:cstheme="minorHAnsi"/>
        </w:rPr>
        <w:t xml:space="preserve">and if a consultation meets </w:t>
      </w:r>
      <w:r w:rsidR="00570BB0">
        <w:rPr>
          <w:rFonts w:cstheme="minorHAnsi"/>
        </w:rPr>
        <w:t>the diagnostic criteria for one of the 13 syndromes covered by the surveillance system, it is then also documented as case of that syndrome, all of which is reported in the</w:t>
      </w:r>
      <w:r w:rsidRPr="008A0AB3">
        <w:rPr>
          <w:rFonts w:cstheme="minorHAnsi"/>
        </w:rPr>
        <w:t xml:space="preserve"> surveillance data </w:t>
      </w:r>
      <w:r w:rsidR="00570BB0">
        <w:rPr>
          <w:rFonts w:cstheme="minorHAnsi"/>
        </w:rPr>
        <w:t xml:space="preserve">for </w:t>
      </w:r>
      <w:r w:rsidRPr="008A0AB3">
        <w:rPr>
          <w:rFonts w:cstheme="minorHAnsi"/>
        </w:rPr>
        <w:t>each week.</w:t>
      </w:r>
    </w:p>
    <w:p w14:paraId="4B51C756" w14:textId="63B4E1EE" w:rsidR="00DF5F7E" w:rsidRPr="008A0AB3" w:rsidRDefault="00330DEF" w:rsidP="00572DF8">
      <w:pPr>
        <w:pStyle w:val="Essay"/>
        <w:spacing w:line="240" w:lineRule="auto"/>
        <w:rPr>
          <w:rFonts w:asciiTheme="minorHAnsi" w:eastAsia="Times New Roman" w:hAnsiTheme="minorHAnsi" w:cstheme="minorHAnsi"/>
          <w:sz w:val="22"/>
          <w:szCs w:val="22"/>
        </w:rPr>
      </w:pPr>
      <w:r>
        <w:rPr>
          <w:rFonts w:asciiTheme="minorHAnsi" w:eastAsia="Times New Roman" w:hAnsiTheme="minorHAnsi" w:cstheme="minorHAnsi"/>
          <w:sz w:val="22"/>
          <w:szCs w:val="22"/>
        </w:rPr>
        <w:t>Table 1: Sy</w:t>
      </w:r>
      <w:r w:rsidR="00776EE0">
        <w:rPr>
          <w:rFonts w:asciiTheme="minorHAnsi" w:eastAsia="Times New Roman" w:hAnsiTheme="minorHAnsi" w:cstheme="minorHAnsi"/>
          <w:sz w:val="22"/>
          <w:szCs w:val="22"/>
        </w:rPr>
        <w:t>n</w:t>
      </w:r>
      <w:r>
        <w:rPr>
          <w:rFonts w:asciiTheme="minorHAnsi" w:eastAsia="Times New Roman" w:hAnsiTheme="minorHAnsi" w:cstheme="minorHAnsi"/>
          <w:sz w:val="22"/>
          <w:szCs w:val="22"/>
        </w:rPr>
        <w:t>dromic Diseases covered by EWARN</w:t>
      </w:r>
    </w:p>
    <w:tbl>
      <w:tblPr>
        <w:tblStyle w:val="GridTable4-Accent3"/>
        <w:tblW w:w="8370" w:type="dxa"/>
        <w:jc w:val="center"/>
        <w:tblLook w:val="04A0" w:firstRow="1" w:lastRow="0" w:firstColumn="1" w:lastColumn="0" w:noHBand="0" w:noVBand="1"/>
      </w:tblPr>
      <w:tblGrid>
        <w:gridCol w:w="1710"/>
        <w:gridCol w:w="3510"/>
        <w:gridCol w:w="3150"/>
      </w:tblGrid>
      <w:tr w:rsidR="00720764" w:rsidRPr="008A0AB3" w14:paraId="113E32E4" w14:textId="77777777" w:rsidTr="002B2BB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086B3531" w14:textId="77777777" w:rsidR="00720764" w:rsidRPr="008A0AB3" w:rsidRDefault="00720764" w:rsidP="00572DF8">
            <w:pPr>
              <w:jc w:val="center"/>
              <w:textAlignment w:val="center"/>
              <w:rPr>
                <w:rFonts w:eastAsia="Times New Roman" w:cstheme="minorHAnsi"/>
              </w:rPr>
            </w:pPr>
            <w:commentRangeStart w:id="35"/>
            <w:r w:rsidRPr="008A0AB3">
              <w:rPr>
                <w:rFonts w:eastAsia="Times New Roman" w:cstheme="minorHAnsi"/>
              </w:rPr>
              <w:t>Abbreviation</w:t>
            </w:r>
            <w:commentRangeEnd w:id="35"/>
            <w:r w:rsidRPr="008A0AB3">
              <w:rPr>
                <w:rStyle w:val="CommentReference"/>
                <w:rFonts w:cstheme="minorHAnsi"/>
                <w:b w:val="0"/>
                <w:bCs w:val="0"/>
                <w:color w:val="auto"/>
                <w:sz w:val="22"/>
                <w:szCs w:val="22"/>
              </w:rPr>
              <w:commentReference w:id="35"/>
            </w:r>
          </w:p>
        </w:tc>
        <w:tc>
          <w:tcPr>
            <w:tcW w:w="3510" w:type="dxa"/>
          </w:tcPr>
          <w:p w14:paraId="13E44E27" w14:textId="77777777" w:rsidR="00720764" w:rsidRPr="008A0AB3" w:rsidRDefault="00720764" w:rsidP="00572DF8">
            <w:pPr>
              <w:jc w:val="center"/>
              <w:textAlignment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Clinical Syndrome</w:t>
            </w:r>
          </w:p>
        </w:tc>
        <w:tc>
          <w:tcPr>
            <w:tcW w:w="3150" w:type="dxa"/>
          </w:tcPr>
          <w:p w14:paraId="3896EE3C" w14:textId="77777777" w:rsidR="00720764" w:rsidRPr="008A0AB3" w:rsidRDefault="00720764" w:rsidP="00572DF8">
            <w:pPr>
              <w:jc w:val="center"/>
              <w:textAlignment w:val="center"/>
              <w:cnfStyle w:val="100000000000" w:firstRow="1"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Suspected Disease</w:t>
            </w:r>
          </w:p>
        </w:tc>
      </w:tr>
      <w:tr w:rsidR="00720764" w:rsidRPr="008A0AB3" w14:paraId="5501EF0A"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1A33060F"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ABD</w:t>
            </w:r>
          </w:p>
        </w:tc>
        <w:tc>
          <w:tcPr>
            <w:tcW w:w="3510" w:type="dxa"/>
          </w:tcPr>
          <w:p w14:paraId="327C2DE4"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 xml:space="preserve">Acute Bloody Diarrhea </w:t>
            </w:r>
          </w:p>
        </w:tc>
        <w:tc>
          <w:tcPr>
            <w:tcW w:w="3150" w:type="dxa"/>
          </w:tcPr>
          <w:p w14:paraId="60F93F65"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Shigellosis</w:t>
            </w:r>
          </w:p>
        </w:tc>
      </w:tr>
      <w:tr w:rsidR="00720764" w:rsidRPr="008A0AB3" w14:paraId="18D9AA1D" w14:textId="77777777" w:rsidTr="002B2BB6">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463C3B4F"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AWD</w:t>
            </w:r>
          </w:p>
        </w:tc>
        <w:tc>
          <w:tcPr>
            <w:tcW w:w="3510" w:type="dxa"/>
          </w:tcPr>
          <w:p w14:paraId="0FBC1607" w14:textId="77777777" w:rsidR="00720764" w:rsidRPr="008A0AB3" w:rsidRDefault="00720764" w:rsidP="00572DF8">
            <w:pP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Acute Watery Diarrhea</w:t>
            </w:r>
          </w:p>
        </w:tc>
        <w:tc>
          <w:tcPr>
            <w:tcW w:w="3150" w:type="dxa"/>
          </w:tcPr>
          <w:p w14:paraId="3DA5B33B" w14:textId="77777777" w:rsidR="00720764" w:rsidRPr="008A0AB3" w:rsidRDefault="00720764" w:rsidP="00572DF8">
            <w:pPr>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Cholera</w:t>
            </w:r>
          </w:p>
        </w:tc>
      </w:tr>
      <w:tr w:rsidR="00720764" w:rsidRPr="008A0AB3" w14:paraId="5A38E91B"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715FDF8B"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OAD</w:t>
            </w:r>
          </w:p>
        </w:tc>
        <w:tc>
          <w:tcPr>
            <w:tcW w:w="3510" w:type="dxa"/>
          </w:tcPr>
          <w:p w14:paraId="060FBC81"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proofErr w:type="gramStart"/>
            <w:r w:rsidRPr="008A0AB3">
              <w:rPr>
                <w:rFonts w:eastAsia="Times New Roman" w:cstheme="minorHAnsi"/>
              </w:rPr>
              <w:t>Other</w:t>
            </w:r>
            <w:proofErr w:type="gramEnd"/>
            <w:r w:rsidRPr="008A0AB3">
              <w:rPr>
                <w:rFonts w:eastAsia="Times New Roman" w:cstheme="minorHAnsi"/>
              </w:rPr>
              <w:t xml:space="preserve"> Acute Diarrhea </w:t>
            </w:r>
          </w:p>
        </w:tc>
        <w:tc>
          <w:tcPr>
            <w:tcW w:w="3150" w:type="dxa"/>
          </w:tcPr>
          <w:p w14:paraId="24BF4EA5"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720764" w:rsidRPr="008A0AB3" w14:paraId="503310A8" w14:textId="77777777" w:rsidTr="002B2BB6">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5453907E"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AJS</w:t>
            </w:r>
          </w:p>
        </w:tc>
        <w:tc>
          <w:tcPr>
            <w:tcW w:w="3510" w:type="dxa"/>
          </w:tcPr>
          <w:p w14:paraId="24DB09E4" w14:textId="77777777" w:rsidR="00720764" w:rsidRPr="008A0AB3" w:rsidRDefault="00720764" w:rsidP="00572DF8">
            <w:pP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 xml:space="preserve">Acute Jaundice Syndrome </w:t>
            </w:r>
          </w:p>
        </w:tc>
        <w:tc>
          <w:tcPr>
            <w:tcW w:w="3150" w:type="dxa"/>
          </w:tcPr>
          <w:p w14:paraId="02173AB0" w14:textId="77777777" w:rsidR="00720764" w:rsidRPr="008A0AB3" w:rsidRDefault="00720764" w:rsidP="00572DF8">
            <w:pPr>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Hepatitis A &amp; E</w:t>
            </w:r>
          </w:p>
        </w:tc>
      </w:tr>
      <w:tr w:rsidR="00720764" w:rsidRPr="008A0AB3" w14:paraId="12CB7376"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5212E901"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ILI</w:t>
            </w:r>
          </w:p>
        </w:tc>
        <w:tc>
          <w:tcPr>
            <w:tcW w:w="3510" w:type="dxa"/>
          </w:tcPr>
          <w:p w14:paraId="3A81B264"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 xml:space="preserve">Influenza-Like Illness </w:t>
            </w:r>
          </w:p>
        </w:tc>
        <w:tc>
          <w:tcPr>
            <w:tcW w:w="3150" w:type="dxa"/>
          </w:tcPr>
          <w:p w14:paraId="1CA576CE"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Influenza</w:t>
            </w:r>
          </w:p>
        </w:tc>
      </w:tr>
      <w:tr w:rsidR="00720764" w:rsidRPr="008A0AB3" w14:paraId="1AFE8583" w14:textId="77777777" w:rsidTr="002B2BB6">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2219394E"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SARI</w:t>
            </w:r>
          </w:p>
        </w:tc>
        <w:tc>
          <w:tcPr>
            <w:tcW w:w="3510" w:type="dxa"/>
          </w:tcPr>
          <w:p w14:paraId="3CB82B18" w14:textId="77777777" w:rsidR="00720764" w:rsidRPr="008A0AB3" w:rsidRDefault="00720764" w:rsidP="00572DF8">
            <w:pP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 xml:space="preserve">Severe Acute Respiratory Illness </w:t>
            </w:r>
          </w:p>
        </w:tc>
        <w:tc>
          <w:tcPr>
            <w:tcW w:w="3150" w:type="dxa"/>
          </w:tcPr>
          <w:p w14:paraId="005A15AF" w14:textId="77777777" w:rsidR="00720764" w:rsidRPr="008A0AB3" w:rsidRDefault="00720764" w:rsidP="00572DF8">
            <w:pPr>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Avian Influenza A (H7N9), MERS-</w:t>
            </w:r>
            <w:proofErr w:type="spellStart"/>
            <w:r w:rsidRPr="008A0AB3">
              <w:rPr>
                <w:rFonts w:eastAsia="Times New Roman" w:cstheme="minorHAnsi"/>
              </w:rPr>
              <w:t>CoV</w:t>
            </w:r>
            <w:proofErr w:type="spellEnd"/>
            <w:r w:rsidRPr="008A0AB3">
              <w:rPr>
                <w:rFonts w:eastAsia="Times New Roman" w:cstheme="minorHAnsi"/>
              </w:rPr>
              <w:t xml:space="preserve">, other </w:t>
            </w:r>
          </w:p>
        </w:tc>
      </w:tr>
      <w:tr w:rsidR="00720764" w:rsidRPr="008A0AB3" w14:paraId="569D0540"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3154A924"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AFP</w:t>
            </w:r>
          </w:p>
        </w:tc>
        <w:tc>
          <w:tcPr>
            <w:tcW w:w="3510" w:type="dxa"/>
          </w:tcPr>
          <w:p w14:paraId="17E994EF"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 xml:space="preserve">Acute Flaccid Paralysis </w:t>
            </w:r>
          </w:p>
        </w:tc>
        <w:tc>
          <w:tcPr>
            <w:tcW w:w="3150" w:type="dxa"/>
          </w:tcPr>
          <w:p w14:paraId="770359E8"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Poliomyelitis</w:t>
            </w:r>
          </w:p>
        </w:tc>
      </w:tr>
      <w:tr w:rsidR="00720764" w:rsidRPr="008A0AB3" w14:paraId="1F002B95" w14:textId="77777777" w:rsidTr="002B2BB6">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60DF5EB6"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MEA</w:t>
            </w:r>
          </w:p>
        </w:tc>
        <w:tc>
          <w:tcPr>
            <w:tcW w:w="3510" w:type="dxa"/>
          </w:tcPr>
          <w:p w14:paraId="74414C9F" w14:textId="77777777" w:rsidR="00720764" w:rsidRPr="008A0AB3" w:rsidRDefault="00720764" w:rsidP="00572DF8">
            <w:pP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 xml:space="preserve">Suspected Measles </w:t>
            </w:r>
          </w:p>
        </w:tc>
        <w:tc>
          <w:tcPr>
            <w:tcW w:w="3150" w:type="dxa"/>
          </w:tcPr>
          <w:p w14:paraId="08256E2B" w14:textId="77777777" w:rsidR="00720764" w:rsidRPr="008A0AB3" w:rsidRDefault="00720764" w:rsidP="00572DF8">
            <w:pPr>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Measles</w:t>
            </w:r>
          </w:p>
        </w:tc>
      </w:tr>
      <w:tr w:rsidR="00720764" w:rsidRPr="008A0AB3" w14:paraId="742A9249"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6494C34D"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MEN</w:t>
            </w:r>
          </w:p>
        </w:tc>
        <w:tc>
          <w:tcPr>
            <w:tcW w:w="3510" w:type="dxa"/>
          </w:tcPr>
          <w:p w14:paraId="3A154873"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 xml:space="preserve">Suspected Meningitis  </w:t>
            </w:r>
          </w:p>
        </w:tc>
        <w:tc>
          <w:tcPr>
            <w:tcW w:w="3150" w:type="dxa"/>
          </w:tcPr>
          <w:p w14:paraId="5D8937B2"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Bacterial Meningitis</w:t>
            </w:r>
          </w:p>
        </w:tc>
      </w:tr>
      <w:tr w:rsidR="00720764" w:rsidRPr="008A0AB3" w14:paraId="430C3673" w14:textId="77777777" w:rsidTr="002B2BB6">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203AE692"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STF</w:t>
            </w:r>
          </w:p>
        </w:tc>
        <w:tc>
          <w:tcPr>
            <w:tcW w:w="3510" w:type="dxa"/>
          </w:tcPr>
          <w:p w14:paraId="0EAC1FD2" w14:textId="77777777" w:rsidR="00720764" w:rsidRPr="008A0AB3" w:rsidRDefault="00720764" w:rsidP="00572DF8">
            <w:pP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 xml:space="preserve">Suspected Typhoid Fever </w:t>
            </w:r>
          </w:p>
        </w:tc>
        <w:tc>
          <w:tcPr>
            <w:tcW w:w="3150" w:type="dxa"/>
          </w:tcPr>
          <w:p w14:paraId="7C4D7847" w14:textId="77777777" w:rsidR="00720764" w:rsidRPr="008A0AB3" w:rsidRDefault="00720764" w:rsidP="00572DF8">
            <w:pPr>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Typhoid</w:t>
            </w:r>
          </w:p>
        </w:tc>
      </w:tr>
      <w:tr w:rsidR="00720764" w:rsidRPr="008A0AB3" w14:paraId="49A2F1C7"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4691C0F4"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LEISH</w:t>
            </w:r>
          </w:p>
        </w:tc>
        <w:tc>
          <w:tcPr>
            <w:tcW w:w="3510" w:type="dxa"/>
          </w:tcPr>
          <w:p w14:paraId="60A42F0C"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 xml:space="preserve">Leishmaniasis </w:t>
            </w:r>
          </w:p>
        </w:tc>
        <w:tc>
          <w:tcPr>
            <w:tcW w:w="3150" w:type="dxa"/>
          </w:tcPr>
          <w:p w14:paraId="15ADDA78"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Cutaneous Leishmaniasis</w:t>
            </w:r>
          </w:p>
        </w:tc>
      </w:tr>
      <w:tr w:rsidR="00720764" w:rsidRPr="008A0AB3" w14:paraId="6837E7AD" w14:textId="77777777" w:rsidTr="002B2BB6">
        <w:trPr>
          <w:jc w:val="center"/>
        </w:trPr>
        <w:tc>
          <w:tcPr>
            <w:cnfStyle w:val="001000000000" w:firstRow="0" w:lastRow="0" w:firstColumn="1" w:lastColumn="0" w:oddVBand="0" w:evenVBand="0" w:oddHBand="0" w:evenHBand="0" w:firstRowFirstColumn="0" w:firstRowLastColumn="0" w:lastRowFirstColumn="0" w:lastRowLastColumn="0"/>
            <w:tcW w:w="1710" w:type="dxa"/>
          </w:tcPr>
          <w:p w14:paraId="0B224460"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UCE</w:t>
            </w:r>
          </w:p>
        </w:tc>
        <w:tc>
          <w:tcPr>
            <w:tcW w:w="3510" w:type="dxa"/>
          </w:tcPr>
          <w:p w14:paraId="3CA5CBA0" w14:textId="77777777" w:rsidR="00720764" w:rsidRPr="008A0AB3" w:rsidRDefault="00720764" w:rsidP="00572DF8">
            <w:pP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 xml:space="preserve">Unusual Cluster of Health Events </w:t>
            </w:r>
          </w:p>
        </w:tc>
        <w:tc>
          <w:tcPr>
            <w:tcW w:w="3150" w:type="dxa"/>
          </w:tcPr>
          <w:p w14:paraId="3F818E2B" w14:textId="77777777" w:rsidR="00720764" w:rsidRPr="008A0AB3" w:rsidRDefault="00720764" w:rsidP="00572DF8">
            <w:pPr>
              <w:jc w:val="center"/>
              <w:textAlignment w:val="center"/>
              <w:cnfStyle w:val="000000000000" w:firstRow="0" w:lastRow="0" w:firstColumn="0" w:lastColumn="0" w:oddVBand="0" w:evenVBand="0" w:oddHBand="0" w:evenHBand="0" w:firstRowFirstColumn="0" w:firstRowLastColumn="0" w:lastRowFirstColumn="0" w:lastRowLastColumn="0"/>
              <w:rPr>
                <w:rFonts w:eastAsia="Times New Roman" w:cstheme="minorHAnsi"/>
              </w:rPr>
            </w:pPr>
            <w:r w:rsidRPr="008A0AB3">
              <w:rPr>
                <w:rFonts w:eastAsia="Times New Roman" w:cstheme="minorHAnsi"/>
              </w:rPr>
              <w:t>N/A</w:t>
            </w:r>
          </w:p>
        </w:tc>
      </w:tr>
      <w:tr w:rsidR="00720764" w:rsidRPr="008A0AB3" w14:paraId="518FADA9" w14:textId="77777777" w:rsidTr="002B2BB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10" w:type="dxa"/>
          </w:tcPr>
          <w:p w14:paraId="43BFD2CE" w14:textId="77777777" w:rsidR="00720764" w:rsidRPr="008A0AB3" w:rsidRDefault="00720764" w:rsidP="00572DF8">
            <w:pPr>
              <w:jc w:val="center"/>
              <w:textAlignment w:val="center"/>
              <w:rPr>
                <w:rFonts w:eastAsia="Times New Roman" w:cstheme="minorHAnsi"/>
              </w:rPr>
            </w:pPr>
            <w:r w:rsidRPr="008A0AB3">
              <w:rPr>
                <w:rFonts w:eastAsia="Times New Roman" w:cstheme="minorHAnsi"/>
              </w:rPr>
              <w:t>UCD or UXD</w:t>
            </w:r>
          </w:p>
        </w:tc>
        <w:tc>
          <w:tcPr>
            <w:tcW w:w="3510" w:type="dxa"/>
          </w:tcPr>
          <w:p w14:paraId="31070573" w14:textId="77777777" w:rsidR="00720764" w:rsidRPr="008A0AB3" w:rsidRDefault="00720764" w:rsidP="00572DF8">
            <w:pP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 xml:space="preserve">Unusual Cluster of Deaths </w:t>
            </w:r>
          </w:p>
        </w:tc>
        <w:tc>
          <w:tcPr>
            <w:tcW w:w="3150" w:type="dxa"/>
          </w:tcPr>
          <w:p w14:paraId="7568D3BB" w14:textId="77777777" w:rsidR="00720764" w:rsidRPr="008A0AB3" w:rsidRDefault="00720764" w:rsidP="00572DF8">
            <w:pPr>
              <w:jc w:val="center"/>
              <w:textAlignment w:val="center"/>
              <w:cnfStyle w:val="000000100000" w:firstRow="0" w:lastRow="0" w:firstColumn="0" w:lastColumn="0" w:oddVBand="0" w:evenVBand="0" w:oddHBand="1" w:evenHBand="0" w:firstRowFirstColumn="0" w:firstRowLastColumn="0" w:lastRowFirstColumn="0" w:lastRowLastColumn="0"/>
              <w:rPr>
                <w:rFonts w:eastAsia="Times New Roman" w:cstheme="minorHAnsi"/>
              </w:rPr>
            </w:pPr>
            <w:r w:rsidRPr="008A0AB3">
              <w:rPr>
                <w:rFonts w:eastAsia="Times New Roman" w:cstheme="minorHAnsi"/>
              </w:rPr>
              <w:t>N/A</w:t>
            </w:r>
          </w:p>
        </w:tc>
      </w:tr>
    </w:tbl>
    <w:p w14:paraId="31F48252" w14:textId="77777777" w:rsidR="00570BB0" w:rsidRDefault="00570BB0" w:rsidP="00F92C01">
      <w:pPr>
        <w:pStyle w:val="Essay"/>
        <w:spacing w:line="240" w:lineRule="auto"/>
        <w:rPr>
          <w:rFonts w:asciiTheme="minorHAnsi" w:hAnsiTheme="minorHAnsi" w:cstheme="minorHAnsi"/>
          <w:i/>
          <w:sz w:val="22"/>
          <w:szCs w:val="22"/>
        </w:rPr>
      </w:pPr>
    </w:p>
    <w:p w14:paraId="4D27418A" w14:textId="4DFB04D0" w:rsidR="00F92C01" w:rsidRPr="006314F1" w:rsidRDefault="00F92C01" w:rsidP="00F92C01">
      <w:pPr>
        <w:pStyle w:val="Essay"/>
        <w:spacing w:line="240" w:lineRule="auto"/>
        <w:rPr>
          <w:rFonts w:asciiTheme="minorHAnsi" w:hAnsiTheme="minorHAnsi" w:cstheme="minorHAnsi"/>
          <w:i/>
          <w:sz w:val="22"/>
          <w:szCs w:val="22"/>
        </w:rPr>
      </w:pPr>
      <w:r w:rsidRPr="006314F1">
        <w:rPr>
          <w:rFonts w:asciiTheme="minorHAnsi" w:hAnsiTheme="minorHAnsi" w:cstheme="minorHAnsi"/>
          <w:i/>
          <w:sz w:val="22"/>
          <w:szCs w:val="22"/>
        </w:rPr>
        <w:t>Measles</w:t>
      </w:r>
    </w:p>
    <w:p w14:paraId="2FBE4F5B" w14:textId="10DB7C3A" w:rsidR="005B66B5" w:rsidRPr="0040516A" w:rsidRDefault="005B66B5" w:rsidP="005B66B5">
      <w:pPr>
        <w:pStyle w:val="Essay"/>
        <w:spacing w:line="240" w:lineRule="auto"/>
        <w:rPr>
          <w:rFonts w:ascii="Calibri" w:hAnsi="Calibri" w:cs="Calibri"/>
          <w:sz w:val="22"/>
          <w:szCs w:val="22"/>
        </w:rPr>
      </w:pPr>
      <w:commentRangeStart w:id="36"/>
      <w:r w:rsidRPr="008A0AB3">
        <w:rPr>
          <w:rFonts w:asciiTheme="minorHAnsi" w:hAnsiTheme="minorHAnsi" w:cstheme="minorHAnsi"/>
          <w:sz w:val="22"/>
          <w:szCs w:val="22"/>
        </w:rPr>
        <w:t xml:space="preserve">Measles </w:t>
      </w:r>
      <w:r w:rsidR="00A86147">
        <w:rPr>
          <w:rFonts w:asciiTheme="minorHAnsi" w:hAnsiTheme="minorHAnsi" w:cstheme="minorHAnsi"/>
          <w:sz w:val="22"/>
          <w:szCs w:val="22"/>
        </w:rPr>
        <w:t xml:space="preserve">is </w:t>
      </w:r>
      <w:r w:rsidRPr="008A0AB3">
        <w:rPr>
          <w:rFonts w:asciiTheme="minorHAnsi" w:hAnsiTheme="minorHAnsi" w:cstheme="minorHAnsi"/>
          <w:sz w:val="22"/>
          <w:szCs w:val="22"/>
        </w:rPr>
        <w:t>one of the most highly contagious human diseases known. It results from an infection with the measles virus and is transmitted via the respiratory system.</w:t>
      </w:r>
      <w:r w:rsidR="00136CD3" w:rsidRPr="008A0AB3">
        <w:rPr>
          <w:rFonts w:asciiTheme="minorHAnsi" w:hAnsiTheme="minorHAnsi" w:cstheme="minorHAnsi"/>
          <w:sz w:val="22"/>
          <w:szCs w:val="22"/>
        </w:rPr>
        <w:fldChar w:fldCharType="begin" w:fldLock="1"/>
      </w:r>
      <w:r w:rsidR="008B43DB">
        <w:rPr>
          <w:rFonts w:asciiTheme="minorHAnsi" w:hAnsiTheme="minorHAnsi" w:cstheme="minorHAnsi"/>
          <w:sz w:val="22"/>
          <w:szCs w:val="22"/>
        </w:rPr>
        <w:instrText>ADDIN CSL_CITATION {"citationItems":[{"id":"ITEM-1","itemData":{"DOI":"10.1016/S0140-6736(17)31463-0","ISSN":"1474-547X","PMID":"28673424","abstract":"Measles is a highly contagious disease that results from infection with measles virus and is still responsible for more than 100 000 deaths every year, down from more than 2 million deaths annually before the introduction and widespread use of measles vaccine. Measles virus is transmitted by the respiratory route and illness begins with fever, cough, coryza, and conjunctivitis followed by a characteristic rash. Complications of measles affect most organ systems, with pneumonia accounting for most measles-associated morbidity and mortality. The management of patients with measles includes provision of vitamin A. Measles is best prevented through vaccination, and the major reductions in measles incidence and mortality have renewed interest in regional elimination and global eradication. However, urgent efforts are needed to increase stagnating global coverage with two doses of measles vaccine through advocacy, education, and the strengthening of routine immunisation systems. Use of combined measles-rubella vaccines provides an opportunity to eliminate rubella and congenital rubella syndrome. Ongoing research efforts, including the development of point-of-care diagnostics and microneedle patches, will facilitate progress towards measles elimination and eradication.","author":[{"dropping-particle":"","family":"Moss","given":"William J","non-dropping-particle":"","parse-names":false,"suffix":""}],"container-title":"Lancet (London, England)","id":"ITEM-1","issue":"10111","issued":{"date-parts":[["2017","12","2"]]},"page":"2490-2502","publisher":"Elsevier","title":"Measles.","type":"article-journal","volume":"390"},"uris":["http://www.mendeley.com/documents/?uuid=e825d944-7576-315c-b716-d125f2e58c17"]}],"mendeley":{"formattedCitation":"&lt;sup&gt;39&lt;/sup&gt;","plainTextFormattedCitation":"39","previouslyFormattedCitation":"&lt;sup&gt;39&lt;/sup&gt;"},"properties":{"noteIndex":0},"schema":"https://github.com/citation-style-language/schema/raw/master/csl-citation.json"}</w:instrText>
      </w:r>
      <w:r w:rsidR="00136CD3" w:rsidRPr="008A0AB3">
        <w:rPr>
          <w:rFonts w:asciiTheme="minorHAnsi" w:hAnsiTheme="minorHAnsi" w:cstheme="minorHAnsi"/>
          <w:sz w:val="22"/>
          <w:szCs w:val="22"/>
        </w:rPr>
        <w:fldChar w:fldCharType="separate"/>
      </w:r>
      <w:r w:rsidR="008B43DB" w:rsidRPr="008B43DB">
        <w:rPr>
          <w:rFonts w:asciiTheme="minorHAnsi" w:hAnsiTheme="minorHAnsi" w:cstheme="minorHAnsi"/>
          <w:noProof/>
          <w:sz w:val="22"/>
          <w:szCs w:val="22"/>
          <w:vertAlign w:val="superscript"/>
        </w:rPr>
        <w:t>39</w:t>
      </w:r>
      <w:r w:rsidR="00136CD3" w:rsidRPr="008A0AB3">
        <w:rPr>
          <w:rFonts w:asciiTheme="minorHAnsi" w:hAnsiTheme="minorHAnsi" w:cstheme="minorHAnsi"/>
          <w:sz w:val="22"/>
          <w:szCs w:val="22"/>
        </w:rPr>
        <w:fldChar w:fldCharType="end"/>
      </w:r>
      <w:r w:rsidRPr="008A0AB3">
        <w:rPr>
          <w:rFonts w:asciiTheme="minorHAnsi" w:hAnsiTheme="minorHAnsi" w:cstheme="minorHAnsi"/>
          <w:sz w:val="22"/>
          <w:szCs w:val="22"/>
        </w:rPr>
        <w:t xml:space="preserve"> MV is an enveloped, non-segmented, single-stranded, negative-sense RNA virus.</w:t>
      </w:r>
      <w:r w:rsidR="00A34688" w:rsidRPr="008A0AB3">
        <w:rPr>
          <w:rFonts w:asciiTheme="minorHAnsi" w:hAnsiTheme="minorHAnsi" w:cstheme="minorHAnsi"/>
          <w:sz w:val="22"/>
          <w:szCs w:val="22"/>
        </w:rPr>
        <w:t xml:space="preserve"> The incubation period is 10-14 days.</w:t>
      </w:r>
      <w:r w:rsidRPr="008A0AB3">
        <w:rPr>
          <w:rFonts w:asciiTheme="minorHAnsi" w:hAnsiTheme="minorHAnsi" w:cstheme="minorHAnsi"/>
          <w:sz w:val="22"/>
          <w:szCs w:val="22"/>
        </w:rPr>
        <w:t xml:space="preserve"> Symptoms include fever, cough, coryza, and conjunctivitis</w:t>
      </w:r>
      <w:r w:rsidR="00A34688" w:rsidRPr="008A0AB3">
        <w:rPr>
          <w:rFonts w:asciiTheme="minorHAnsi" w:hAnsiTheme="minorHAnsi" w:cstheme="minorHAnsi"/>
          <w:sz w:val="22"/>
          <w:szCs w:val="22"/>
        </w:rPr>
        <w:t xml:space="preserve">, with pathognomonic Kolpik Spots </w:t>
      </w:r>
      <w:r w:rsidRPr="008A0AB3">
        <w:rPr>
          <w:rFonts w:asciiTheme="minorHAnsi" w:hAnsiTheme="minorHAnsi" w:cstheme="minorHAnsi"/>
          <w:sz w:val="22"/>
          <w:szCs w:val="22"/>
        </w:rPr>
        <w:t xml:space="preserve">followed by a characteristic </w:t>
      </w:r>
      <w:r w:rsidR="00A34688" w:rsidRPr="008A0AB3">
        <w:rPr>
          <w:rFonts w:asciiTheme="minorHAnsi" w:hAnsiTheme="minorHAnsi" w:cstheme="minorHAnsi"/>
          <w:sz w:val="22"/>
          <w:szCs w:val="22"/>
        </w:rPr>
        <w:t xml:space="preserve">erythematous, maculopapular </w:t>
      </w:r>
      <w:r w:rsidRPr="008A0AB3">
        <w:rPr>
          <w:rFonts w:asciiTheme="minorHAnsi" w:hAnsiTheme="minorHAnsi" w:cstheme="minorHAnsi"/>
          <w:sz w:val="22"/>
          <w:szCs w:val="22"/>
        </w:rPr>
        <w:t>rash</w:t>
      </w:r>
      <w:r w:rsidR="00A34688" w:rsidRPr="008A0AB3">
        <w:rPr>
          <w:rFonts w:asciiTheme="minorHAnsi" w:hAnsiTheme="minorHAnsi" w:cstheme="minorHAnsi"/>
          <w:sz w:val="22"/>
          <w:szCs w:val="22"/>
        </w:rPr>
        <w:t xml:space="preserve"> starting on the face and </w:t>
      </w:r>
      <w:r w:rsidR="00A34688" w:rsidRPr="008A0AB3">
        <w:rPr>
          <w:rFonts w:asciiTheme="minorHAnsi" w:hAnsiTheme="minorHAnsi" w:cstheme="minorHAnsi"/>
          <w:sz w:val="22"/>
          <w:szCs w:val="22"/>
        </w:rPr>
        <w:lastRenderedPageBreak/>
        <w:t>progressing to full-body involvement</w:t>
      </w:r>
      <w:r w:rsidRPr="008A0AB3">
        <w:rPr>
          <w:rFonts w:asciiTheme="minorHAnsi" w:hAnsiTheme="minorHAnsi" w:cstheme="minorHAnsi"/>
          <w:sz w:val="22"/>
          <w:szCs w:val="22"/>
        </w:rPr>
        <w:t>.</w:t>
      </w:r>
      <w:r w:rsidR="00136CD3" w:rsidRPr="008A0AB3">
        <w:rPr>
          <w:rFonts w:asciiTheme="minorHAnsi" w:hAnsiTheme="minorHAnsi" w:cstheme="minorHAnsi"/>
          <w:sz w:val="22"/>
          <w:szCs w:val="22"/>
        </w:rPr>
        <w:fldChar w:fldCharType="begin" w:fldLock="1"/>
      </w:r>
      <w:r w:rsidR="008B43DB">
        <w:rPr>
          <w:rFonts w:asciiTheme="minorHAnsi" w:hAnsiTheme="minorHAnsi" w:cstheme="minorHAnsi"/>
          <w:sz w:val="22"/>
          <w:szCs w:val="22"/>
        </w:rPr>
        <w:instrText>ADDIN CSL_CITATION {"citationItems":[{"id":"ITEM-1","itemData":{"ISBN":"978-1-4557-4801-3","author":[{"dropping-particle":"","family":"Bennett","given":"John","non-dropping-particle":"","parse-names":false,"suffix":""},{"dropping-particle":"","family":"Dolin","given":"Raphael","non-dropping-particle":"","parse-names":false,"suffix":""},{"dropping-particle":"","family":"Blaser","given":"Martin J.","non-dropping-particle":"","parse-names":false,"suffix":""}],"edition":"8","id":"ITEM-1","issued":{"date-parts":[["2015"]]},"publisher":"Saunders","title":"Mandell, Douglas, and Bennett's Principles and Practice of Infectious Diseases","type":"book"},"uris":["http://www.mendeley.com/documents/?uuid=a3215f23-4d74-41f2-b4a0-4c922b965a3b"]}],"mendeley":{"formattedCitation":"&lt;sup&gt;40&lt;/sup&gt;","plainTextFormattedCitation":"40","previouslyFormattedCitation":"&lt;sup&gt;40&lt;/sup&gt;"},"properties":{"noteIndex":0},"schema":"https://github.com/citation-style-language/schema/raw/master/csl-citation.json"}</w:instrText>
      </w:r>
      <w:r w:rsidR="00136CD3" w:rsidRPr="008A0AB3">
        <w:rPr>
          <w:rFonts w:asciiTheme="minorHAnsi" w:hAnsiTheme="minorHAnsi" w:cstheme="minorHAnsi"/>
          <w:sz w:val="22"/>
          <w:szCs w:val="22"/>
        </w:rPr>
        <w:fldChar w:fldCharType="separate"/>
      </w:r>
      <w:r w:rsidR="008B43DB" w:rsidRPr="008B43DB">
        <w:rPr>
          <w:rFonts w:asciiTheme="minorHAnsi" w:hAnsiTheme="minorHAnsi" w:cstheme="minorHAnsi"/>
          <w:noProof/>
          <w:sz w:val="22"/>
          <w:szCs w:val="22"/>
          <w:vertAlign w:val="superscript"/>
        </w:rPr>
        <w:t>40</w:t>
      </w:r>
      <w:r w:rsidR="00136CD3" w:rsidRPr="008A0AB3">
        <w:rPr>
          <w:rFonts w:asciiTheme="minorHAnsi" w:hAnsiTheme="minorHAnsi" w:cstheme="minorHAnsi"/>
          <w:sz w:val="22"/>
          <w:szCs w:val="22"/>
        </w:rPr>
        <w:fldChar w:fldCharType="end"/>
      </w:r>
      <w:r w:rsidRPr="008A0AB3">
        <w:rPr>
          <w:rFonts w:asciiTheme="minorHAnsi" w:hAnsiTheme="minorHAnsi" w:cstheme="minorHAnsi"/>
          <w:sz w:val="22"/>
          <w:szCs w:val="22"/>
        </w:rPr>
        <w:t xml:space="preserve"> </w:t>
      </w:r>
      <w:r w:rsidR="00136CD3" w:rsidRPr="008A0AB3">
        <w:rPr>
          <w:rFonts w:asciiTheme="minorHAnsi" w:hAnsiTheme="minorHAnsi" w:cstheme="minorHAnsi"/>
          <w:sz w:val="22"/>
          <w:szCs w:val="22"/>
        </w:rPr>
        <w:t>P</w:t>
      </w:r>
      <w:r w:rsidRPr="008A0AB3">
        <w:rPr>
          <w:rFonts w:asciiTheme="minorHAnsi" w:hAnsiTheme="minorHAnsi" w:cstheme="minorHAnsi"/>
          <w:sz w:val="22"/>
          <w:szCs w:val="22"/>
        </w:rPr>
        <w:t xml:space="preserve">neumonia </w:t>
      </w:r>
      <w:r w:rsidR="00136CD3" w:rsidRPr="008A0AB3">
        <w:rPr>
          <w:rFonts w:asciiTheme="minorHAnsi" w:hAnsiTheme="minorHAnsi" w:cstheme="minorHAnsi"/>
          <w:sz w:val="22"/>
          <w:szCs w:val="22"/>
        </w:rPr>
        <w:t>ac</w:t>
      </w:r>
      <w:r w:rsidR="007F3E9E" w:rsidRPr="008A0AB3">
        <w:rPr>
          <w:rFonts w:asciiTheme="minorHAnsi" w:hAnsiTheme="minorHAnsi" w:cstheme="minorHAnsi"/>
          <w:sz w:val="22"/>
          <w:szCs w:val="22"/>
        </w:rPr>
        <w:t>c</w:t>
      </w:r>
      <w:r w:rsidR="00136CD3" w:rsidRPr="008A0AB3">
        <w:rPr>
          <w:rFonts w:asciiTheme="minorHAnsi" w:hAnsiTheme="minorHAnsi" w:cstheme="minorHAnsi"/>
          <w:sz w:val="22"/>
          <w:szCs w:val="22"/>
        </w:rPr>
        <w:t>ounts</w:t>
      </w:r>
      <w:r w:rsidRPr="008A0AB3">
        <w:rPr>
          <w:rFonts w:asciiTheme="minorHAnsi" w:hAnsiTheme="minorHAnsi" w:cstheme="minorHAnsi"/>
          <w:sz w:val="22"/>
          <w:szCs w:val="22"/>
        </w:rPr>
        <w:t xml:space="preserve"> for </w:t>
      </w:r>
      <w:r w:rsidR="00136CD3" w:rsidRPr="008A0AB3">
        <w:rPr>
          <w:rFonts w:asciiTheme="minorHAnsi" w:hAnsiTheme="minorHAnsi" w:cstheme="minorHAnsi"/>
          <w:sz w:val="22"/>
          <w:szCs w:val="22"/>
        </w:rPr>
        <w:t>the majority of</w:t>
      </w:r>
      <w:r w:rsidRPr="008A0AB3">
        <w:rPr>
          <w:rFonts w:asciiTheme="minorHAnsi" w:hAnsiTheme="minorHAnsi" w:cstheme="minorHAnsi"/>
          <w:sz w:val="22"/>
          <w:szCs w:val="22"/>
        </w:rPr>
        <w:t xml:space="preserve"> measles-</w:t>
      </w:r>
      <w:r w:rsidRPr="0040516A">
        <w:rPr>
          <w:rFonts w:ascii="Calibri" w:hAnsi="Calibri" w:cs="Calibri"/>
          <w:sz w:val="22"/>
          <w:szCs w:val="22"/>
        </w:rPr>
        <w:t>associated morbidity and mortality</w:t>
      </w:r>
      <w:r w:rsidR="00136CD3" w:rsidRPr="0040516A">
        <w:rPr>
          <w:rFonts w:ascii="Calibri" w:hAnsi="Calibri" w:cs="Calibri"/>
          <w:sz w:val="22"/>
          <w:szCs w:val="22"/>
        </w:rPr>
        <w:t>, but complications can affect any organ system.</w:t>
      </w:r>
      <w:r w:rsidR="00136CD3" w:rsidRPr="0040516A">
        <w:rPr>
          <w:rFonts w:ascii="Calibri" w:hAnsi="Calibri" w:cs="Calibri"/>
          <w:sz w:val="22"/>
          <w:szCs w:val="22"/>
        </w:rPr>
        <w:fldChar w:fldCharType="begin" w:fldLock="1"/>
      </w:r>
      <w:r w:rsidR="008B43DB">
        <w:rPr>
          <w:rFonts w:ascii="Calibri" w:hAnsi="Calibri" w:cs="Calibri"/>
          <w:sz w:val="22"/>
          <w:szCs w:val="22"/>
        </w:rPr>
        <w:instrText>ADDIN CSL_CITATION {"citationItems":[{"id":"ITEM-1","itemData":{"DOI":"10.1016/S0140-6736(17)31463-0","ISSN":"1474-547X","PMID":"28673424","abstract":"Measles is a highly contagious disease that results from infection with measles virus and is still responsible for more than 100 000 deaths every year, down from more than 2 million deaths annually before the introduction and widespread use of measles vaccine. Measles virus is transmitted by the respiratory route and illness begins with fever, cough, coryza, and conjunctivitis followed by a characteristic rash. Complications of measles affect most organ systems, with pneumonia accounting for most measles-associated morbidity and mortality. The management of patients with measles includes provision of vitamin A. Measles is best prevented through vaccination, and the major reductions in measles incidence and mortality have renewed interest in regional elimination and global eradication. However, urgent efforts are needed to increase stagnating global coverage with two doses of measles vaccine through advocacy, education, and the strengthening of routine immunisation systems. Use of combined measles-rubella vaccines provides an opportunity to eliminate rubella and congenital rubella syndrome. Ongoing research efforts, including the development of point-of-care diagnostics and microneedle patches, will facilitate progress towards measles elimination and eradication.","author":[{"dropping-particle":"","family":"Moss","given":"William J","non-dropping-particle":"","parse-names":false,"suffix":""}],"container-title":"Lancet (London, England)","id":"ITEM-1","issue":"10111","issued":{"date-parts":[["2017","12","2"]]},"page":"2490-2502","publisher":"Elsevier","title":"Measles.","type":"article-journal","volume":"390"},"uris":["http://www.mendeley.com/documents/?uuid=e825d944-7576-315c-b716-d125f2e58c17"]}],"mendeley":{"formattedCitation":"&lt;sup&gt;39&lt;/sup&gt;","plainTextFormattedCitation":"39","previouslyFormattedCitation":"&lt;sup&gt;39&lt;/sup&gt;"},"properties":{"noteIndex":0},"schema":"https://github.com/citation-style-language/schema/raw/master/csl-citation.json"}</w:instrText>
      </w:r>
      <w:r w:rsidR="00136CD3" w:rsidRPr="0040516A">
        <w:rPr>
          <w:rFonts w:ascii="Calibri" w:hAnsi="Calibri" w:cs="Calibri"/>
          <w:sz w:val="22"/>
          <w:szCs w:val="22"/>
        </w:rPr>
        <w:fldChar w:fldCharType="separate"/>
      </w:r>
      <w:r w:rsidR="008B43DB" w:rsidRPr="008B43DB">
        <w:rPr>
          <w:rFonts w:ascii="Calibri" w:hAnsi="Calibri" w:cs="Calibri"/>
          <w:noProof/>
          <w:sz w:val="22"/>
          <w:szCs w:val="22"/>
          <w:vertAlign w:val="superscript"/>
        </w:rPr>
        <w:t>39</w:t>
      </w:r>
      <w:r w:rsidR="00136CD3" w:rsidRPr="0040516A">
        <w:rPr>
          <w:rFonts w:ascii="Calibri" w:hAnsi="Calibri" w:cs="Calibri"/>
          <w:sz w:val="22"/>
          <w:szCs w:val="22"/>
        </w:rPr>
        <w:fldChar w:fldCharType="end"/>
      </w:r>
      <w:r w:rsidRPr="0040516A">
        <w:rPr>
          <w:rFonts w:ascii="Calibri" w:hAnsi="Calibri" w:cs="Calibri"/>
          <w:sz w:val="22"/>
          <w:szCs w:val="22"/>
        </w:rPr>
        <w:t xml:space="preserve"> </w:t>
      </w:r>
      <w:r w:rsidR="00136CD3" w:rsidRPr="0040516A">
        <w:rPr>
          <w:rFonts w:ascii="Calibri" w:hAnsi="Calibri" w:cs="Calibri"/>
          <w:sz w:val="22"/>
          <w:szCs w:val="22"/>
        </w:rPr>
        <w:t>Measles is a vaccine-preventable disease (VPD).</w:t>
      </w:r>
      <w:r w:rsidR="00136CD3" w:rsidRPr="0040516A">
        <w:rPr>
          <w:rFonts w:ascii="Calibri" w:hAnsi="Calibri" w:cs="Calibri"/>
          <w:sz w:val="22"/>
          <w:szCs w:val="22"/>
        </w:rPr>
        <w:fldChar w:fldCharType="begin" w:fldLock="1"/>
      </w:r>
      <w:r w:rsidR="008B43DB">
        <w:rPr>
          <w:rFonts w:ascii="Calibri" w:hAnsi="Calibri" w:cs="Calibri"/>
          <w:sz w:val="22"/>
          <w:szCs w:val="22"/>
        </w:rPr>
        <w:instrText>ADDIN CSL_CITATION {"citationItems":[{"id":"ITEM-1","itemData":{"DOI":"10.1016/S0140-6736(17)31463-0","ISSN":"1474-547X","PMID":"28673424","abstract":"Measles is a highly contagious disease that results from infection with measles virus and is still responsible for more than 100 000 deaths every year, down from more than 2 million deaths annually before the introduction and widespread use of measles vaccine. Measles virus is transmitted by the respiratory route and illness begins with fever, cough, coryza, and conjunctivitis followed by a characteristic rash. Complications of measles affect most organ systems, with pneumonia accounting for most measles-associated morbidity and mortality. The management of patients with measles includes provision of vitamin A. Measles is best prevented through vaccination, and the major reductions in measles incidence and mortality have renewed interest in regional elimination and global eradication. However, urgent efforts are needed to increase stagnating global coverage with two doses of measles vaccine through advocacy, education, and the strengthening of routine immunisation systems. Use of combined measles-rubella vaccines provides an opportunity to eliminate rubella and congenital rubella syndrome. Ongoing research efforts, including the development of point-of-care diagnostics and microneedle patches, will facilitate progress towards measles elimination and eradication.","author":[{"dropping-particle":"","family":"Moss","given":"William J","non-dropping-particle":"","parse-names":false,"suffix":""}],"container-title":"Lancet (London, England)","id":"ITEM-1","issue":"10111","issued":{"date-parts":[["2017","12","2"]]},"page":"2490-2502","publisher":"Elsevier","title":"Measles.","type":"article-journal","volume":"390"},"uris":["http://www.mendeley.com/documents/?uuid=e825d944-7576-315c-b716-d125f2e58c17"]},{"id":"ITEM-2","itemData":{"ISBN":"978-1-4557-4801-3","author":[{"dropping-particle":"","family":"Bennett","given":"John","non-dropping-particle":"","parse-names":false,"suffix":""},{"dropping-particle":"","family":"Dolin","given":"Raphael","non-dropping-particle":"","parse-names":false,"suffix":""},{"dropping-particle":"","family":"Blaser","given":"Martin J.","non-dropping-particle":"","parse-names":false,"suffix":""}],"edition":"8","id":"ITEM-2","issued":{"date-parts":[["2015"]]},"publisher":"Saunders","title":"Mandell, Douglas, and Bennett's Principles and Practice of Infectious Diseases","type":"book"},"uris":["http://www.mendeley.com/documents/?uuid=a3215f23-4d74-41f2-b4a0-4c922b965a3b"]}],"mendeley":{"formattedCitation":"&lt;sup&gt;39,40&lt;/sup&gt;","plainTextFormattedCitation":"39,40","previouslyFormattedCitation":"&lt;sup&gt;39,40&lt;/sup&gt;"},"properties":{"noteIndex":0},"schema":"https://github.com/citation-style-language/schema/raw/master/csl-citation.json"}</w:instrText>
      </w:r>
      <w:r w:rsidR="00136CD3" w:rsidRPr="0040516A">
        <w:rPr>
          <w:rFonts w:ascii="Calibri" w:hAnsi="Calibri" w:cs="Calibri"/>
          <w:sz w:val="22"/>
          <w:szCs w:val="22"/>
        </w:rPr>
        <w:fldChar w:fldCharType="separate"/>
      </w:r>
      <w:r w:rsidR="008B43DB" w:rsidRPr="008B43DB">
        <w:rPr>
          <w:rFonts w:ascii="Calibri" w:hAnsi="Calibri" w:cs="Calibri"/>
          <w:noProof/>
          <w:sz w:val="22"/>
          <w:szCs w:val="22"/>
          <w:vertAlign w:val="superscript"/>
        </w:rPr>
        <w:t>39,40</w:t>
      </w:r>
      <w:r w:rsidR="00136CD3" w:rsidRPr="0040516A">
        <w:rPr>
          <w:rFonts w:ascii="Calibri" w:hAnsi="Calibri" w:cs="Calibri"/>
          <w:sz w:val="22"/>
          <w:szCs w:val="22"/>
        </w:rPr>
        <w:fldChar w:fldCharType="end"/>
      </w:r>
      <w:commentRangeEnd w:id="36"/>
      <w:r w:rsidR="00B7507B">
        <w:rPr>
          <w:rStyle w:val="CommentReference"/>
          <w:rFonts w:asciiTheme="minorHAnsi" w:hAnsiTheme="minorHAnsi"/>
        </w:rPr>
        <w:commentReference w:id="36"/>
      </w:r>
    </w:p>
    <w:p w14:paraId="4264ADA7" w14:textId="17DFE59F" w:rsidR="00F539D7" w:rsidRPr="0040516A" w:rsidRDefault="00F539D7" w:rsidP="005B66B5">
      <w:pPr>
        <w:pStyle w:val="Essay"/>
        <w:spacing w:line="240" w:lineRule="auto"/>
        <w:rPr>
          <w:rFonts w:ascii="Calibri" w:hAnsi="Calibri" w:cs="Calibri"/>
          <w:sz w:val="22"/>
          <w:szCs w:val="22"/>
        </w:rPr>
      </w:pPr>
      <w:r w:rsidRPr="0040516A">
        <w:rPr>
          <w:rFonts w:ascii="Calibri" w:hAnsi="Calibri" w:cs="Calibri"/>
          <w:sz w:val="22"/>
          <w:szCs w:val="22"/>
        </w:rPr>
        <w:t>The global burden of measles was estimated to be 6.7 million cases in 2017, with 173,330 cases reported to the WHO. In 2018, estimates are that that number more than doubled to</w:t>
      </w:r>
      <w:commentRangeStart w:id="37"/>
      <w:r w:rsidRPr="0040516A">
        <w:rPr>
          <w:rFonts w:ascii="Calibri" w:hAnsi="Calibri" w:cs="Calibri"/>
          <w:sz w:val="22"/>
          <w:szCs w:val="22"/>
        </w:rPr>
        <w:t xml:space="preserve"> 353,236 </w:t>
      </w:r>
      <w:commentRangeEnd w:id="37"/>
      <w:r w:rsidRPr="0040516A">
        <w:rPr>
          <w:rStyle w:val="CommentReference"/>
          <w:rFonts w:ascii="Calibri" w:hAnsi="Calibri" w:cs="Calibri"/>
          <w:sz w:val="22"/>
          <w:szCs w:val="22"/>
        </w:rPr>
        <w:commentReference w:id="37"/>
      </w:r>
      <w:r w:rsidRPr="0040516A">
        <w:rPr>
          <w:rFonts w:ascii="Calibri" w:hAnsi="Calibri" w:cs="Calibri"/>
          <w:sz w:val="22"/>
          <w:szCs w:val="22"/>
        </w:rPr>
        <w:t>cases reported to the WHO (final numbe</w:t>
      </w:r>
      <w:commentRangeStart w:id="38"/>
      <w:r w:rsidRPr="0040516A">
        <w:rPr>
          <w:rFonts w:ascii="Calibri" w:hAnsi="Calibri" w:cs="Calibri"/>
          <w:sz w:val="22"/>
          <w:szCs w:val="22"/>
        </w:rPr>
        <w:t>rs set to be released in November 2019</w:t>
      </w:r>
      <w:commentRangeEnd w:id="38"/>
      <w:r w:rsidR="00F174A7">
        <w:rPr>
          <w:rStyle w:val="CommentReference"/>
          <w:rFonts w:asciiTheme="minorHAnsi" w:hAnsiTheme="minorHAnsi"/>
        </w:rPr>
        <w:commentReference w:id="38"/>
      </w:r>
      <w:r w:rsidRPr="0040516A">
        <w:rPr>
          <w:rFonts w:ascii="Calibri" w:hAnsi="Calibri" w:cs="Calibri"/>
          <w:sz w:val="22"/>
          <w:szCs w:val="22"/>
        </w:rPr>
        <w:t>).</w:t>
      </w:r>
      <w:r w:rsidRPr="0040516A">
        <w:rPr>
          <w:rFonts w:ascii="Calibri" w:hAnsi="Calibri" w:cs="Calibri"/>
          <w:sz w:val="22"/>
          <w:szCs w:val="22"/>
        </w:rPr>
        <w:fldChar w:fldCharType="begin" w:fldLock="1"/>
      </w:r>
      <w:r w:rsidR="008B43DB">
        <w:rPr>
          <w:rFonts w:ascii="Calibri" w:hAnsi="Calibri" w:cs="Calibri"/>
          <w:sz w:val="22"/>
          <w:szCs w:val="22"/>
        </w:rPr>
        <w:instrText>ADDIN CSL_CITATION {"citationItems":[{"id":"ITEM-1","itemData":{"URL":"https://www.who.int/immunization/monitoring_surveillance/burden/vpd/surveillance_type/active/measles/en/","author":[{"dropping-particle":"","family":"WHO","given":"","non-dropping-particle":"","parse-names":false,"suffix":""}],"id":"ITEM-1","issued":{"date-parts":[["2018"]]},"title":"Measles: Immunization , Vaccines and Biologicals Measles","type":"webpage"},"uris":["http://www.mendeley.com/documents/?uuid=3b0130ee-0fbc-49ab-88ba-217f73c34bb2"]},{"id":"ITEM-2","itemData":{"author":[{"dropping-particle":"","family":"WHO","given":"","non-dropping-particle":"","parse-names":false,"suffix":""}],"container-title":"WHO","id":"ITEM-2","issued":{"date-parts":[["2019"]]},"publisher":"World Health Organization","title":"WHO: New measles surveillance data from WHO","type":"article-journal"},"uris":["http://www.mendeley.com/documents/?uuid=87b80f30-e0b1-3444-b66f-f84488c6a5f9"]}],"mendeley":{"formattedCitation":"&lt;sup&gt;41,42&lt;/sup&gt;","plainTextFormattedCitation":"41,42","previouslyFormattedCitation":"&lt;sup&gt;41,42&lt;/sup&gt;"},"properties":{"noteIndex":0},"schema":"https://github.com/citation-style-language/schema/raw/master/csl-citation.json"}</w:instrText>
      </w:r>
      <w:r w:rsidRPr="0040516A">
        <w:rPr>
          <w:rFonts w:ascii="Calibri" w:hAnsi="Calibri" w:cs="Calibri"/>
          <w:sz w:val="22"/>
          <w:szCs w:val="22"/>
        </w:rPr>
        <w:fldChar w:fldCharType="separate"/>
      </w:r>
      <w:r w:rsidR="008B43DB" w:rsidRPr="008B43DB">
        <w:rPr>
          <w:rFonts w:ascii="Calibri" w:hAnsi="Calibri" w:cs="Calibri"/>
          <w:noProof/>
          <w:sz w:val="22"/>
          <w:szCs w:val="22"/>
          <w:vertAlign w:val="superscript"/>
        </w:rPr>
        <w:t>41,42</w:t>
      </w:r>
      <w:r w:rsidRPr="0040516A">
        <w:rPr>
          <w:rFonts w:ascii="Calibri" w:hAnsi="Calibri" w:cs="Calibri"/>
          <w:sz w:val="22"/>
          <w:szCs w:val="22"/>
        </w:rPr>
        <w:fldChar w:fldCharType="end"/>
      </w:r>
    </w:p>
    <w:p w14:paraId="1E7B03A6" w14:textId="6F61BEA8" w:rsidR="00F92C01" w:rsidRDefault="00161485" w:rsidP="00F92C01">
      <w:pPr>
        <w:pStyle w:val="Essay"/>
        <w:spacing w:line="240" w:lineRule="auto"/>
        <w:rPr>
          <w:rFonts w:asciiTheme="minorHAnsi" w:hAnsiTheme="minorHAnsi" w:cstheme="minorHAnsi"/>
          <w:sz w:val="22"/>
          <w:szCs w:val="22"/>
        </w:rPr>
      </w:pPr>
      <w:r w:rsidRPr="008A0AB3">
        <w:rPr>
          <w:rFonts w:asciiTheme="minorHAnsi" w:hAnsiTheme="minorHAnsi" w:cstheme="minorHAnsi"/>
          <w:sz w:val="22"/>
          <w:szCs w:val="22"/>
        </w:rPr>
        <w:t>Between 2015</w:t>
      </w:r>
      <w:r w:rsidR="00F174A7">
        <w:rPr>
          <w:rFonts w:asciiTheme="minorHAnsi" w:hAnsiTheme="minorHAnsi" w:cstheme="minorHAnsi"/>
          <w:sz w:val="22"/>
          <w:szCs w:val="22"/>
        </w:rPr>
        <w:t xml:space="preserve"> and </w:t>
      </w:r>
      <w:r w:rsidRPr="008A0AB3">
        <w:rPr>
          <w:rFonts w:asciiTheme="minorHAnsi" w:hAnsiTheme="minorHAnsi" w:cstheme="minorHAnsi"/>
          <w:sz w:val="22"/>
          <w:szCs w:val="22"/>
        </w:rPr>
        <w:t>201</w:t>
      </w:r>
      <w:r w:rsidR="00F174A7">
        <w:rPr>
          <w:rFonts w:asciiTheme="minorHAnsi" w:hAnsiTheme="minorHAnsi" w:cstheme="minorHAnsi"/>
          <w:sz w:val="22"/>
          <w:szCs w:val="22"/>
        </w:rPr>
        <w:t>9</w:t>
      </w:r>
      <w:r w:rsidRPr="008A0AB3">
        <w:rPr>
          <w:rFonts w:asciiTheme="minorHAnsi" w:hAnsiTheme="minorHAnsi" w:cstheme="minorHAnsi"/>
          <w:sz w:val="22"/>
          <w:szCs w:val="22"/>
        </w:rPr>
        <w:t>, the ACU relied on the World Health Organization (WHO) definition of measles</w:t>
      </w:r>
      <w:r w:rsidR="00F174A7">
        <w:rPr>
          <w:rFonts w:asciiTheme="minorHAnsi" w:hAnsiTheme="minorHAnsi" w:cstheme="minorHAnsi"/>
          <w:sz w:val="22"/>
          <w:szCs w:val="22"/>
        </w:rPr>
        <w:t>.</w:t>
      </w:r>
      <w:r w:rsidRPr="008A0AB3">
        <w:rPr>
          <w:rFonts w:asciiTheme="minorHAnsi" w:hAnsiTheme="minorHAnsi" w:cstheme="minorHAnsi"/>
          <w:sz w:val="22"/>
          <w:szCs w:val="22"/>
        </w:rPr>
        <w:fldChar w:fldCharType="begin" w:fldLock="1"/>
      </w:r>
      <w:r w:rsidR="008B43DB">
        <w:rPr>
          <w:rFonts w:asciiTheme="minorHAnsi" w:hAnsiTheme="minorHAnsi" w:cstheme="minorHAnsi"/>
          <w:sz w:val="22"/>
          <w:szCs w:val="22"/>
        </w:rPr>
        <w:instrText>ADDIN CSL_CITATION {"citationItems":[{"id":"ITEM-1","itemData":{"URL":"https://www.who.int/immunization/monitoring_surveillance/burden/vpd/surveillance_type/active/measles/en/","author":[{"dropping-particle":"","family":"WHO","given":"","non-dropping-particle":"","parse-names":false,"suffix":""}],"id":"ITEM-1","issued":{"date-parts":[["2018"]]},"title":"Measles: Immunization , Vaccines and Biologicals Measles","type":"webpage"},"uris":["http://www.mendeley.com/documents/?uuid=3b0130ee-0fbc-49ab-88ba-217f73c34bb2"]},{"id":"ITEM-2","itemData":{"DOI":"10.1071/NB03028","ISBN":"978-92-4-151392-0","PMID":"20103284840","abstract":"The importance of vaccination in travel is discussed in this chapter. Vaccines recommended or considered for travellers are enumerated. These are categorized into routine, selective and mandatory. Routine vaccination include the following: diphtheria, tetanus, pertussis; hepatitis B; Haemophilus influenzae type B; human papillomavirus; influenza; measles, mumps, rubella; pneumococcal disease; poliomyelitis; rotavirus; tuberculosis; and varicella. Selective vaccines include cholera, hepatitis A, Japanese encephalitis, meningococcal disease, rabies, tickborne encephalitis, typhoid fever and yellow fever. Finally, mandatory vaccination are specified for countries such as in the case of yellow fever and meningococcal disease and poliomyelitis (Saudi Arabia).","author":[{"dropping-particle":"","family":"WHO","given":"","non-dropping-particle":"","parse-names":false,"suffix":""},{"dropping-particle":"","family":"UNICEF","given":"","non-dropping-particle":"","parse-names":false,"suffix":""}],"container-title":"Surveillance Standards","id":"ITEM-2","issue":"May","issued":{"date-parts":[["2018"]]},"number-of-pages":"1-63","publisher-place":"Geneva, Switzerland","title":"Overview of Vaccine Preventable Diseases Surveillance Principles","type":"report"},"uris":["http://www.mendeley.com/documents/?uuid=9192253c-b013-4cad-b78c-9812d0e8ee94"]},{"id":"ITEM-3","itemData":{"author":[{"dropping-particle":"","family":"ACU","given":"","non-dropping-particle":"","parse-names":false,"suffix":""}],"id":"ITEM-3","issued":{"date-parts":[["2017"]]},"publisher-place":"Gaziantep, Turkey","title":"EWARN Guidelines","type":"report"},"uris":["http://www.mendeley.com/documents/?uuid=4f4fc930-f9e4-43f1-93d1-8bee38b26059"]}],"mendeley":{"formattedCitation":"&lt;sup&gt;30,38,41&lt;/sup&gt;","plainTextFormattedCitation":"30,38,41","previouslyFormattedCitation":"&lt;sup&gt;30,38,41&lt;/sup&gt;"},"properties":{"noteIndex":0},"schema":"https://github.com/citation-style-language/schema/raw/master/csl-citation.json"}</w:instrText>
      </w:r>
      <w:r w:rsidRPr="008A0AB3">
        <w:rPr>
          <w:rFonts w:asciiTheme="minorHAnsi" w:hAnsiTheme="minorHAnsi" w:cstheme="minorHAnsi"/>
          <w:sz w:val="22"/>
          <w:szCs w:val="22"/>
        </w:rPr>
        <w:fldChar w:fldCharType="separate"/>
      </w:r>
      <w:r w:rsidR="008B43DB" w:rsidRPr="008B43DB">
        <w:rPr>
          <w:rFonts w:asciiTheme="minorHAnsi" w:hAnsiTheme="minorHAnsi" w:cstheme="minorHAnsi"/>
          <w:noProof/>
          <w:sz w:val="22"/>
          <w:szCs w:val="22"/>
          <w:vertAlign w:val="superscript"/>
        </w:rPr>
        <w:t>30,38,41</w:t>
      </w:r>
      <w:r w:rsidRPr="008A0AB3">
        <w:rPr>
          <w:rFonts w:asciiTheme="minorHAnsi" w:hAnsiTheme="minorHAnsi" w:cstheme="minorHAnsi"/>
          <w:sz w:val="22"/>
          <w:szCs w:val="22"/>
        </w:rPr>
        <w:fldChar w:fldCharType="end"/>
      </w:r>
      <w:r w:rsidRPr="008A0AB3">
        <w:rPr>
          <w:rFonts w:asciiTheme="minorHAnsi" w:hAnsiTheme="minorHAnsi" w:cstheme="minorHAnsi"/>
          <w:sz w:val="22"/>
          <w:szCs w:val="22"/>
        </w:rPr>
        <w:t xml:space="preserve"> Suspected cases are those in which the patient presents with a fever and non-vesicular maculopapular rash, or in whom a healthcare worker suspects measles. Clinically compatible cases are those in which patients present with fever and maculopapular (non-vesicular) rash and at least one of cough, coryza or conjunctivitis.</w:t>
      </w:r>
      <w:r w:rsidRPr="008A0AB3">
        <w:rPr>
          <w:rFonts w:asciiTheme="minorHAnsi" w:hAnsiTheme="minorHAnsi" w:cstheme="minorHAnsi"/>
          <w:sz w:val="22"/>
          <w:szCs w:val="22"/>
        </w:rPr>
        <w:fldChar w:fldCharType="begin" w:fldLock="1"/>
      </w:r>
      <w:r w:rsidR="008B43DB">
        <w:rPr>
          <w:rFonts w:asciiTheme="minorHAnsi" w:hAnsiTheme="minorHAnsi" w:cstheme="minorHAnsi"/>
          <w:sz w:val="22"/>
          <w:szCs w:val="22"/>
        </w:rPr>
        <w:instrText>ADDIN CSL_CITATION {"citationItems":[{"id":"ITEM-1","itemData":{"URL":"https://www.who.int/immunization/monitoring_surveillance/burden/vpd/surveillance_type/active/measles/en/","author":[{"dropping-particle":"","family":"WHO","given":"","non-dropping-particle":"","parse-names":false,"suffix":""}],"id":"ITEM-1","issued":{"date-parts":[["2018"]]},"title":"Measles: Immunization , Vaccines and Biologicals Measles","type":"webpage"},"uris":["http://www.mendeley.com/documents/?uuid=3b0130ee-0fbc-49ab-88ba-217f73c34bb2"]}],"mendeley":{"formattedCitation":"&lt;sup&gt;41&lt;/sup&gt;","plainTextFormattedCitation":"41","previouslyFormattedCitation":"&lt;sup&gt;41&lt;/sup&gt;"},"properties":{"noteIndex":0},"schema":"https://github.com/citation-style-language/schema/raw/master/csl-citation.json"}</w:instrText>
      </w:r>
      <w:r w:rsidRPr="008A0AB3">
        <w:rPr>
          <w:rFonts w:asciiTheme="minorHAnsi" w:hAnsiTheme="minorHAnsi" w:cstheme="minorHAnsi"/>
          <w:sz w:val="22"/>
          <w:szCs w:val="22"/>
        </w:rPr>
        <w:fldChar w:fldCharType="separate"/>
      </w:r>
      <w:r w:rsidR="008B43DB" w:rsidRPr="008B43DB">
        <w:rPr>
          <w:rFonts w:asciiTheme="minorHAnsi" w:hAnsiTheme="minorHAnsi" w:cstheme="minorHAnsi"/>
          <w:noProof/>
          <w:sz w:val="22"/>
          <w:szCs w:val="22"/>
          <w:vertAlign w:val="superscript"/>
        </w:rPr>
        <w:t>41</w:t>
      </w:r>
      <w:r w:rsidRPr="008A0AB3">
        <w:rPr>
          <w:rFonts w:asciiTheme="minorHAnsi" w:hAnsiTheme="minorHAnsi" w:cstheme="minorHAnsi"/>
          <w:sz w:val="22"/>
          <w:szCs w:val="22"/>
        </w:rPr>
        <w:fldChar w:fldCharType="end"/>
      </w:r>
    </w:p>
    <w:p w14:paraId="6832A39A" w14:textId="540098AD" w:rsidR="0040516A" w:rsidRDefault="00425F50" w:rsidP="0040516A">
      <w:pPr>
        <w:pStyle w:val="Essay"/>
        <w:spacing w:line="240" w:lineRule="auto"/>
        <w:rPr>
          <w:rFonts w:asciiTheme="minorHAnsi" w:hAnsiTheme="minorHAnsi" w:cstheme="minorHAnsi"/>
          <w:sz w:val="22"/>
          <w:szCs w:val="22"/>
        </w:rPr>
      </w:pPr>
      <w:r>
        <w:rPr>
          <w:rFonts w:asciiTheme="minorHAnsi" w:hAnsiTheme="minorHAnsi" w:cstheme="minorHAnsi"/>
          <w:sz w:val="22"/>
          <w:szCs w:val="22"/>
        </w:rPr>
        <w:t>Measles was chosen for closer investigation because, due to its high infectivity, it is highly sensitive to vaccination rates and thus can</w:t>
      </w:r>
      <w:commentRangeStart w:id="39"/>
      <w:r>
        <w:rPr>
          <w:rFonts w:asciiTheme="minorHAnsi" w:hAnsiTheme="minorHAnsi" w:cstheme="minorHAnsi"/>
          <w:sz w:val="22"/>
          <w:szCs w:val="22"/>
        </w:rPr>
        <w:t xml:space="preserve"> serve as a good indicator </w:t>
      </w:r>
      <w:commentRangeEnd w:id="39"/>
      <w:r w:rsidR="000D226A">
        <w:rPr>
          <w:rStyle w:val="CommentReference"/>
          <w:rFonts w:asciiTheme="minorHAnsi" w:hAnsiTheme="minorHAnsi"/>
        </w:rPr>
        <w:commentReference w:id="39"/>
      </w:r>
      <w:r>
        <w:rPr>
          <w:rFonts w:asciiTheme="minorHAnsi" w:hAnsiTheme="minorHAnsi" w:cstheme="minorHAnsi"/>
          <w:sz w:val="22"/>
          <w:szCs w:val="22"/>
        </w:rPr>
        <w:t xml:space="preserve">of drops in vaccination rates within a relatively short time period. </w:t>
      </w:r>
      <w:commentRangeStart w:id="40"/>
      <w:r>
        <w:rPr>
          <w:rFonts w:asciiTheme="minorHAnsi" w:hAnsiTheme="minorHAnsi" w:cstheme="minorHAnsi"/>
          <w:sz w:val="22"/>
          <w:szCs w:val="22"/>
        </w:rPr>
        <w:t>Many public health consequences of conflict may not become fully apparent for years to come</w:t>
      </w:r>
      <w:r w:rsidR="00BF5D5A">
        <w:rPr>
          <w:rFonts w:asciiTheme="minorHAnsi" w:hAnsiTheme="minorHAnsi" w:cstheme="minorHAnsi"/>
          <w:sz w:val="22"/>
          <w:szCs w:val="22"/>
        </w:rPr>
        <w:t>,</w:t>
      </w:r>
      <w:commentRangeEnd w:id="40"/>
      <w:r w:rsidR="000D226A">
        <w:rPr>
          <w:rStyle w:val="CommentReference"/>
          <w:rFonts w:asciiTheme="minorHAnsi" w:hAnsiTheme="minorHAnsi"/>
        </w:rPr>
        <w:commentReference w:id="40"/>
      </w:r>
      <w:r w:rsidR="00BF5D5A">
        <w:rPr>
          <w:rFonts w:asciiTheme="minorHAnsi" w:hAnsiTheme="minorHAnsi" w:cstheme="minorHAnsi"/>
          <w:sz w:val="22"/>
          <w:szCs w:val="22"/>
        </w:rPr>
        <w:t xml:space="preserve"> while Syria has already experienced multiple measles epidemics during the course of the war. </w:t>
      </w:r>
      <w:r w:rsidR="000D226A">
        <w:rPr>
          <w:rFonts w:asciiTheme="minorHAnsi" w:hAnsiTheme="minorHAnsi" w:cstheme="minorHAnsi"/>
          <w:sz w:val="22"/>
          <w:szCs w:val="22"/>
        </w:rPr>
        <w:t xml:space="preserve">We also </w:t>
      </w:r>
      <w:r w:rsidR="00F174A7">
        <w:rPr>
          <w:rFonts w:asciiTheme="minorHAnsi" w:hAnsiTheme="minorHAnsi" w:cstheme="minorHAnsi"/>
          <w:sz w:val="22"/>
          <w:szCs w:val="22"/>
        </w:rPr>
        <w:t>know that</w:t>
      </w:r>
      <w:commentRangeStart w:id="41"/>
      <w:r w:rsidR="000D226A">
        <w:rPr>
          <w:rFonts w:asciiTheme="minorHAnsi" w:hAnsiTheme="minorHAnsi" w:cstheme="minorHAnsi"/>
          <w:sz w:val="22"/>
          <w:szCs w:val="22"/>
        </w:rPr>
        <w:t xml:space="preserve"> Syria had eliminated autochthonous cases of measles since 1999</w:t>
      </w:r>
      <w:commentRangeEnd w:id="41"/>
      <w:r w:rsidR="000D226A">
        <w:rPr>
          <w:rStyle w:val="CommentReference"/>
          <w:rFonts w:asciiTheme="minorHAnsi" w:hAnsiTheme="minorHAnsi"/>
        </w:rPr>
        <w:commentReference w:id="41"/>
      </w:r>
      <w:r w:rsidR="00F174A7">
        <w:rPr>
          <w:rFonts w:asciiTheme="minorHAnsi" w:hAnsiTheme="minorHAnsi" w:cstheme="minorHAnsi"/>
          <w:sz w:val="22"/>
          <w:szCs w:val="22"/>
        </w:rPr>
        <w:t>, with the last outbreak in 1998, giving us</w:t>
      </w:r>
      <w:r w:rsidR="0059387E">
        <w:rPr>
          <w:rFonts w:asciiTheme="minorHAnsi" w:hAnsiTheme="minorHAnsi" w:cstheme="minorHAnsi"/>
          <w:sz w:val="22"/>
          <w:szCs w:val="22"/>
        </w:rPr>
        <w:t xml:space="preserve"> a better sense Syria’s pre-war baseline</w:t>
      </w:r>
      <w:r w:rsidR="000D226A">
        <w:rPr>
          <w:rFonts w:asciiTheme="minorHAnsi" w:hAnsiTheme="minorHAnsi" w:cstheme="minorHAnsi"/>
          <w:sz w:val="22"/>
          <w:szCs w:val="22"/>
        </w:rPr>
        <w:t>.</w:t>
      </w:r>
      <w:r w:rsidR="00C71F6A">
        <w:rPr>
          <w:rFonts w:asciiTheme="minorHAnsi" w:hAnsiTheme="minorHAnsi" w:cstheme="minorHAnsi"/>
          <w:sz w:val="22"/>
          <w:szCs w:val="22"/>
        </w:rPr>
        <w:t xml:space="preserve"> Lastly, </w:t>
      </w:r>
      <w:r w:rsidR="00F174A7">
        <w:rPr>
          <w:rFonts w:asciiTheme="minorHAnsi" w:hAnsiTheme="minorHAnsi" w:cstheme="minorHAnsi"/>
          <w:sz w:val="22"/>
          <w:szCs w:val="22"/>
        </w:rPr>
        <w:t>measles</w:t>
      </w:r>
      <w:r w:rsidR="00C71F6A">
        <w:rPr>
          <w:rFonts w:asciiTheme="minorHAnsi" w:hAnsiTheme="minorHAnsi" w:cstheme="minorHAnsi"/>
          <w:sz w:val="22"/>
          <w:szCs w:val="22"/>
        </w:rPr>
        <w:t xml:space="preserve"> is well-measured by the EWARN system: </w:t>
      </w:r>
      <w:commentRangeStart w:id="42"/>
      <w:r w:rsidR="00C71F6A">
        <w:rPr>
          <w:rFonts w:asciiTheme="minorHAnsi" w:hAnsiTheme="minorHAnsi" w:cstheme="minorHAnsi"/>
          <w:sz w:val="22"/>
          <w:szCs w:val="22"/>
        </w:rPr>
        <w:t>most clinically suspected cases that are further tested receive laboratory confirmation.</w:t>
      </w:r>
      <w:commentRangeEnd w:id="42"/>
      <w:r w:rsidR="00C71F6A">
        <w:rPr>
          <w:rStyle w:val="CommentReference"/>
          <w:rFonts w:asciiTheme="minorHAnsi" w:hAnsiTheme="minorHAnsi"/>
        </w:rPr>
        <w:commentReference w:id="42"/>
      </w:r>
    </w:p>
    <w:p w14:paraId="76742548" w14:textId="14C5491C" w:rsidR="006F10B4" w:rsidRPr="0040516A" w:rsidRDefault="006F10B4" w:rsidP="0040516A">
      <w:pPr>
        <w:pStyle w:val="Essay"/>
        <w:spacing w:line="240" w:lineRule="auto"/>
        <w:rPr>
          <w:rFonts w:asciiTheme="minorHAnsi" w:hAnsiTheme="minorHAnsi" w:cstheme="minorHAnsi"/>
          <w:sz w:val="22"/>
          <w:szCs w:val="22"/>
        </w:rPr>
      </w:pPr>
      <w:r w:rsidRPr="000C0B0B">
        <w:rPr>
          <w:rFonts w:asciiTheme="minorHAnsi" w:hAnsiTheme="minorHAnsi" w:cstheme="minorHAnsi"/>
          <w:i/>
          <w:sz w:val="22"/>
          <w:szCs w:val="22"/>
        </w:rPr>
        <w:t>Data Collection</w:t>
      </w:r>
    </w:p>
    <w:p w14:paraId="60C73211" w14:textId="51ACAB8B" w:rsidR="006F10B4" w:rsidRPr="008A0AB3" w:rsidRDefault="006F10B4" w:rsidP="00572DF8">
      <w:pPr>
        <w:spacing w:line="240" w:lineRule="auto"/>
        <w:jc w:val="both"/>
        <w:rPr>
          <w:rFonts w:cstheme="minorHAnsi"/>
        </w:rPr>
      </w:pPr>
      <w:r w:rsidRPr="008A0AB3">
        <w:rPr>
          <w:rFonts w:cstheme="minorHAnsi"/>
        </w:rPr>
        <w:t xml:space="preserve">EWARN’s data management is structured by geographic levels. Individual health facilities are at the “field level”, and data </w:t>
      </w:r>
      <w:r w:rsidR="00AD4427">
        <w:rPr>
          <w:rFonts w:cstheme="minorHAnsi"/>
        </w:rPr>
        <w:t>are</w:t>
      </w:r>
      <w:r w:rsidRPr="008A0AB3">
        <w:rPr>
          <w:rFonts w:cstheme="minorHAnsi"/>
        </w:rPr>
        <w:t xml:space="preserve"> actively collected from each center by Field Level Officers (FLOs). Each FLO is responsible for </w:t>
      </w:r>
      <w:r w:rsidR="00783EAB">
        <w:rPr>
          <w:rFonts w:cstheme="minorHAnsi"/>
        </w:rPr>
        <w:t xml:space="preserve">collecting </w:t>
      </w:r>
      <w:r w:rsidRPr="008A0AB3">
        <w:rPr>
          <w:rFonts w:cstheme="minorHAnsi"/>
        </w:rPr>
        <w:t xml:space="preserve">weekly </w:t>
      </w:r>
      <w:r w:rsidR="00AE245F">
        <w:rPr>
          <w:rFonts w:cstheme="minorHAnsi"/>
        </w:rPr>
        <w:t xml:space="preserve">surveillance </w:t>
      </w:r>
      <w:r w:rsidR="00783EAB">
        <w:rPr>
          <w:rFonts w:cstheme="minorHAnsi"/>
        </w:rPr>
        <w:t xml:space="preserve">zero-reports in a specified format </w:t>
      </w:r>
      <w:r w:rsidRPr="008A0AB3">
        <w:rPr>
          <w:rFonts w:cstheme="minorHAnsi"/>
        </w:rPr>
        <w:t xml:space="preserve">from the health facilities within their designated area. These </w:t>
      </w:r>
      <w:r w:rsidR="00783EAB">
        <w:rPr>
          <w:rFonts w:cstheme="minorHAnsi"/>
        </w:rPr>
        <w:t>reports</w:t>
      </w:r>
      <w:r w:rsidRPr="008A0AB3">
        <w:rPr>
          <w:rFonts w:cstheme="minorHAnsi"/>
        </w:rPr>
        <w:t xml:space="preserve"> are then submitted to District Level Officers (DLOs), who </w:t>
      </w:r>
      <w:r w:rsidR="00783EAB">
        <w:rPr>
          <w:rFonts w:cstheme="minorHAnsi"/>
        </w:rPr>
        <w:t>collect</w:t>
      </w:r>
      <w:r w:rsidR="005F7BFF">
        <w:rPr>
          <w:rFonts w:cstheme="minorHAnsi"/>
        </w:rPr>
        <w:t xml:space="preserve"> the</w:t>
      </w:r>
      <w:r w:rsidR="00783EAB">
        <w:rPr>
          <w:rFonts w:cstheme="minorHAnsi"/>
        </w:rPr>
        <w:t xml:space="preserve"> reports</w:t>
      </w:r>
      <w:r w:rsidRPr="008A0AB3">
        <w:rPr>
          <w:rFonts w:cstheme="minorHAnsi"/>
        </w:rPr>
        <w:t xml:space="preserve"> from each community and subdistrict within </w:t>
      </w:r>
      <w:commentRangeStart w:id="43"/>
      <w:r w:rsidRPr="008A0AB3">
        <w:rPr>
          <w:rFonts w:cstheme="minorHAnsi"/>
        </w:rPr>
        <w:t xml:space="preserve">their </w:t>
      </w:r>
      <w:commentRangeEnd w:id="43"/>
      <w:r w:rsidRPr="008A0AB3">
        <w:rPr>
          <w:rStyle w:val="CommentReference"/>
          <w:rFonts w:cstheme="minorHAnsi"/>
          <w:sz w:val="22"/>
          <w:szCs w:val="22"/>
        </w:rPr>
        <w:commentReference w:id="43"/>
      </w:r>
      <w:r w:rsidRPr="008A0AB3">
        <w:rPr>
          <w:rFonts w:cstheme="minorHAnsi"/>
        </w:rPr>
        <w:t xml:space="preserve">designated district and then submit a weekly report to Central Level Officers (CLOs) at ACU’s headquarters in Gaziantep, Turkey. The CLOs then </w:t>
      </w:r>
      <w:r w:rsidR="00D854A1">
        <w:rPr>
          <w:rFonts w:cstheme="minorHAnsi"/>
        </w:rPr>
        <w:t>input</w:t>
      </w:r>
      <w:r w:rsidR="005F7BFF">
        <w:rPr>
          <w:rFonts w:cstheme="minorHAnsi"/>
        </w:rPr>
        <w:t xml:space="preserve"> </w:t>
      </w:r>
      <w:r w:rsidRPr="008A0AB3">
        <w:rPr>
          <w:rFonts w:cstheme="minorHAnsi"/>
        </w:rPr>
        <w:t>these reports</w:t>
      </w:r>
      <w:r w:rsidR="00AE245F">
        <w:rPr>
          <w:rFonts w:cstheme="minorHAnsi"/>
        </w:rPr>
        <w:t xml:space="preserve"> in</w:t>
      </w:r>
      <w:r w:rsidR="00D854A1">
        <w:rPr>
          <w:rFonts w:cstheme="minorHAnsi"/>
        </w:rPr>
        <w:t>to</w:t>
      </w:r>
      <w:r w:rsidR="00AE245F">
        <w:rPr>
          <w:rFonts w:cstheme="minorHAnsi"/>
        </w:rPr>
        <w:t xml:space="preserve"> a centralized system</w:t>
      </w:r>
      <w:r w:rsidRPr="008A0AB3">
        <w:rPr>
          <w:rFonts w:cstheme="minorHAnsi"/>
        </w:rPr>
        <w:t xml:space="preserve"> and publish </w:t>
      </w:r>
      <w:r w:rsidR="005F7BFF">
        <w:rPr>
          <w:rFonts w:cstheme="minorHAnsi"/>
        </w:rPr>
        <w:t xml:space="preserve">aggregated </w:t>
      </w:r>
      <w:r w:rsidRPr="008A0AB3">
        <w:rPr>
          <w:rFonts w:cstheme="minorHAnsi"/>
        </w:rPr>
        <w:t xml:space="preserve">case-counts </w:t>
      </w:r>
      <w:r w:rsidR="00AE245F">
        <w:rPr>
          <w:rFonts w:cstheme="minorHAnsi"/>
        </w:rPr>
        <w:t xml:space="preserve">for each week </w:t>
      </w:r>
      <w:r w:rsidRPr="008A0AB3">
        <w:rPr>
          <w:rFonts w:cstheme="minorHAnsi"/>
        </w:rPr>
        <w:t xml:space="preserve">at the district and governorate level. </w:t>
      </w:r>
    </w:p>
    <w:p w14:paraId="61311A0D" w14:textId="630CC26C" w:rsidR="00DE29E5" w:rsidRPr="008A0AB3" w:rsidRDefault="00DE29E5" w:rsidP="00DE29E5">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 xml:space="preserve">Data </w:t>
      </w:r>
      <w:r>
        <w:rPr>
          <w:rFonts w:asciiTheme="minorHAnsi" w:eastAsia="Times New Roman" w:hAnsiTheme="minorHAnsi" w:cstheme="minorHAnsi"/>
          <w:sz w:val="22"/>
          <w:szCs w:val="22"/>
        </w:rPr>
        <w:t>were</w:t>
      </w:r>
      <w:r w:rsidRPr="008A0AB3">
        <w:rPr>
          <w:rFonts w:asciiTheme="minorHAnsi" w:eastAsia="Times New Roman" w:hAnsiTheme="minorHAnsi" w:cstheme="minorHAnsi"/>
          <w:sz w:val="22"/>
          <w:szCs w:val="22"/>
        </w:rPr>
        <w:t xml:space="preserve"> collected from January 1</w:t>
      </w:r>
      <w:r w:rsidRPr="008A0AB3">
        <w:rPr>
          <w:rFonts w:asciiTheme="minorHAnsi" w:eastAsia="Times New Roman" w:hAnsiTheme="minorHAnsi" w:cstheme="minorHAnsi"/>
          <w:sz w:val="22"/>
          <w:szCs w:val="22"/>
          <w:vertAlign w:val="superscript"/>
        </w:rPr>
        <w:t>st</w:t>
      </w:r>
      <w:r w:rsidRPr="008A0AB3">
        <w:rPr>
          <w:rFonts w:asciiTheme="minorHAnsi" w:eastAsia="Times New Roman" w:hAnsiTheme="minorHAnsi" w:cstheme="minorHAnsi"/>
          <w:sz w:val="22"/>
          <w:szCs w:val="22"/>
        </w:rPr>
        <w:t>, 2015 to July 31</w:t>
      </w:r>
      <w:r w:rsidRPr="008A0AB3">
        <w:rPr>
          <w:rFonts w:asciiTheme="minorHAnsi" w:eastAsia="Times New Roman" w:hAnsiTheme="minorHAnsi" w:cstheme="minorHAnsi"/>
          <w:sz w:val="22"/>
          <w:szCs w:val="22"/>
          <w:vertAlign w:val="superscript"/>
        </w:rPr>
        <w:t>st</w:t>
      </w:r>
      <w:r w:rsidRPr="008A0AB3">
        <w:rPr>
          <w:rFonts w:asciiTheme="minorHAnsi" w:eastAsia="Times New Roman" w:hAnsiTheme="minorHAnsi" w:cstheme="minorHAnsi"/>
          <w:sz w:val="22"/>
          <w:szCs w:val="22"/>
        </w:rPr>
        <w:t xml:space="preserve">, 2019 through active surveillance of healthcare facilities within EWARN. Population-level information was collected, including 1) </w:t>
      </w:r>
      <w:r w:rsidR="005C5AFE">
        <w:rPr>
          <w:rFonts w:asciiTheme="minorHAnsi" w:eastAsia="Times New Roman" w:hAnsiTheme="minorHAnsi" w:cstheme="minorHAnsi"/>
          <w:sz w:val="22"/>
          <w:szCs w:val="22"/>
        </w:rPr>
        <w:t>location</w:t>
      </w:r>
      <w:r w:rsidRPr="008A0AB3">
        <w:rPr>
          <w:rFonts w:asciiTheme="minorHAnsi" w:eastAsia="Times New Roman" w:hAnsiTheme="minorHAnsi" w:cstheme="minorHAnsi"/>
          <w:sz w:val="22"/>
          <w:szCs w:val="22"/>
        </w:rPr>
        <w:t xml:space="preserve"> of each case at the subdistrict-level, 2) sex of each case, 3) whether the case was younger than or older than five years of age.</w:t>
      </w:r>
    </w:p>
    <w:p w14:paraId="54D89A34" w14:textId="18EE6EA1" w:rsidR="006F10B4" w:rsidRPr="008A0AB3" w:rsidRDefault="006F10B4" w:rsidP="00572DF8">
      <w:pPr>
        <w:spacing w:line="240" w:lineRule="auto"/>
        <w:jc w:val="both"/>
        <w:rPr>
          <w:rFonts w:cstheme="minorHAnsi"/>
        </w:rPr>
      </w:pPr>
      <w:r w:rsidRPr="008A0AB3">
        <w:rPr>
          <w:rFonts w:cstheme="minorHAnsi"/>
        </w:rPr>
        <w:t xml:space="preserve">The quality of the data is routinely assessed by calculating the </w:t>
      </w:r>
      <w:commentRangeStart w:id="44"/>
      <w:r w:rsidRPr="008A0AB3">
        <w:rPr>
          <w:rFonts w:cstheme="minorHAnsi"/>
        </w:rPr>
        <w:t>completeness and timeliness</w:t>
      </w:r>
      <w:commentRangeEnd w:id="44"/>
      <w:r w:rsidRPr="008A0AB3">
        <w:rPr>
          <w:rStyle w:val="CommentReference"/>
          <w:rFonts w:cstheme="minorHAnsi"/>
          <w:sz w:val="22"/>
          <w:szCs w:val="22"/>
        </w:rPr>
        <w:commentReference w:id="44"/>
      </w:r>
      <w:r w:rsidRPr="008A0AB3">
        <w:rPr>
          <w:rFonts w:cstheme="minorHAnsi"/>
        </w:rPr>
        <w:t xml:space="preserve"> of reporting for each district. EWARN enforces zero-reporting for the health facilities in its network to distinguish between </w:t>
      </w:r>
      <w:r w:rsidR="00887582">
        <w:rPr>
          <w:rFonts w:cstheme="minorHAnsi"/>
        </w:rPr>
        <w:t>failure to report</w:t>
      </w:r>
      <w:r w:rsidRPr="008A0AB3">
        <w:rPr>
          <w:rFonts w:cstheme="minorHAnsi"/>
        </w:rPr>
        <w:t xml:space="preserve"> and</w:t>
      </w:r>
      <w:r w:rsidR="00F00CE5">
        <w:rPr>
          <w:rFonts w:cstheme="minorHAnsi"/>
        </w:rPr>
        <w:t xml:space="preserve"> a</w:t>
      </w:r>
      <w:r w:rsidRPr="008A0AB3">
        <w:rPr>
          <w:rFonts w:cstheme="minorHAnsi"/>
        </w:rPr>
        <w:t xml:space="preserve"> true </w:t>
      </w:r>
      <w:r w:rsidR="00887582">
        <w:rPr>
          <w:rFonts w:cstheme="minorHAnsi"/>
        </w:rPr>
        <w:t>absence</w:t>
      </w:r>
      <w:r w:rsidRPr="008A0AB3">
        <w:rPr>
          <w:rFonts w:cstheme="minorHAnsi"/>
        </w:rPr>
        <w:t xml:space="preserve"> of cases, a crucial element for surveillance in a conflict setting where facilities or entire districts may be unable to report due to difficult circumstances.</w:t>
      </w:r>
    </w:p>
    <w:p w14:paraId="0D693422" w14:textId="58D6A529" w:rsidR="006F10B4" w:rsidRPr="00571C2F" w:rsidRDefault="006F10B4" w:rsidP="00571C2F">
      <w:pPr>
        <w:pStyle w:val="Essay"/>
        <w:spacing w:line="240" w:lineRule="auto"/>
        <w:rPr>
          <w:rFonts w:cstheme="minorHAnsi"/>
          <w:i/>
        </w:rPr>
      </w:pPr>
      <w:commentRangeStart w:id="45"/>
      <w:r w:rsidRPr="00571C2F">
        <w:rPr>
          <w:rFonts w:asciiTheme="minorHAnsi" w:hAnsiTheme="minorHAnsi" w:cstheme="minorHAnsi"/>
          <w:i/>
          <w:sz w:val="22"/>
          <w:szCs w:val="22"/>
        </w:rPr>
        <w:t xml:space="preserve">Data </w:t>
      </w:r>
      <w:commentRangeEnd w:id="45"/>
      <w:r w:rsidRPr="00571C2F">
        <w:rPr>
          <w:rStyle w:val="CommentReference"/>
          <w:rFonts w:asciiTheme="minorHAnsi" w:hAnsiTheme="minorHAnsi" w:cstheme="minorHAnsi"/>
          <w:i/>
          <w:sz w:val="22"/>
          <w:szCs w:val="22"/>
        </w:rPr>
        <w:commentReference w:id="45"/>
      </w:r>
      <w:r w:rsidRPr="00571C2F">
        <w:rPr>
          <w:rFonts w:asciiTheme="minorHAnsi" w:hAnsiTheme="minorHAnsi" w:cstheme="minorHAnsi"/>
          <w:i/>
          <w:sz w:val="22"/>
          <w:szCs w:val="22"/>
        </w:rPr>
        <w:t xml:space="preserve">Management </w:t>
      </w:r>
      <w:r w:rsidR="00A175CC" w:rsidRPr="00571C2F">
        <w:rPr>
          <w:rFonts w:asciiTheme="minorHAnsi" w:hAnsiTheme="minorHAnsi" w:cstheme="minorHAnsi"/>
          <w:i/>
          <w:sz w:val="22"/>
          <w:szCs w:val="22"/>
        </w:rPr>
        <w:t>and Analysi</w:t>
      </w:r>
      <w:r w:rsidR="00D4267B">
        <w:rPr>
          <w:rFonts w:asciiTheme="minorHAnsi" w:hAnsiTheme="minorHAnsi" w:cstheme="minorHAnsi"/>
          <w:i/>
          <w:sz w:val="22"/>
          <w:szCs w:val="22"/>
        </w:rPr>
        <w:t>s</w:t>
      </w:r>
    </w:p>
    <w:p w14:paraId="70250F94" w14:textId="4B548417" w:rsidR="000654C3" w:rsidRPr="008A0AB3" w:rsidRDefault="006F10B4" w:rsidP="00572DF8">
      <w:pPr>
        <w:pStyle w:val="Essay"/>
        <w:spacing w:line="240" w:lineRule="auto"/>
        <w:rPr>
          <w:rFonts w:asciiTheme="minorHAnsi" w:hAnsiTheme="minorHAnsi" w:cstheme="minorHAnsi"/>
          <w:sz w:val="22"/>
          <w:szCs w:val="22"/>
        </w:rPr>
      </w:pPr>
      <w:r w:rsidRPr="008A0AB3">
        <w:rPr>
          <w:rFonts w:asciiTheme="minorHAnsi" w:hAnsiTheme="minorHAnsi" w:cstheme="minorHAnsi"/>
          <w:sz w:val="22"/>
          <w:szCs w:val="22"/>
        </w:rPr>
        <w:t xml:space="preserve">Data </w:t>
      </w:r>
      <w:r w:rsidR="00D854A1">
        <w:rPr>
          <w:rFonts w:asciiTheme="minorHAnsi" w:hAnsiTheme="minorHAnsi" w:cstheme="minorHAnsi"/>
          <w:sz w:val="22"/>
          <w:szCs w:val="22"/>
        </w:rPr>
        <w:t>were</w:t>
      </w:r>
      <w:r w:rsidRPr="008A0AB3">
        <w:rPr>
          <w:rFonts w:asciiTheme="minorHAnsi" w:hAnsiTheme="minorHAnsi" w:cstheme="minorHAnsi"/>
          <w:sz w:val="22"/>
          <w:szCs w:val="22"/>
        </w:rPr>
        <w:t xml:space="preserve"> </w:t>
      </w:r>
      <w:r w:rsidR="00D854A1">
        <w:rPr>
          <w:rFonts w:asciiTheme="minorHAnsi" w:hAnsiTheme="minorHAnsi" w:cstheme="minorHAnsi"/>
          <w:sz w:val="22"/>
          <w:szCs w:val="22"/>
        </w:rPr>
        <w:t>stored</w:t>
      </w:r>
      <w:r w:rsidRPr="008A0AB3">
        <w:rPr>
          <w:rFonts w:asciiTheme="minorHAnsi" w:hAnsiTheme="minorHAnsi" w:cstheme="minorHAnsi"/>
          <w:sz w:val="22"/>
          <w:szCs w:val="22"/>
        </w:rPr>
        <w:t xml:space="preserve"> and shared by the organization using Microsoft Excel. The results were analyzed and visualized using R. Descriptive analyses of surveillance data used characteristics of the study population, which included binary variables for age, sex, and geographic district. The</w:t>
      </w:r>
      <w:commentRangeStart w:id="46"/>
      <w:r w:rsidRPr="008A0AB3">
        <w:rPr>
          <w:rFonts w:asciiTheme="minorHAnsi" w:hAnsiTheme="minorHAnsi" w:cstheme="minorHAnsi"/>
          <w:sz w:val="22"/>
          <w:szCs w:val="22"/>
        </w:rPr>
        <w:t xml:space="preserve"> </w:t>
      </w:r>
      <w:r w:rsidR="009E0A3E">
        <w:rPr>
          <w:rFonts w:asciiTheme="minorHAnsi" w:hAnsiTheme="minorHAnsi" w:cstheme="minorHAnsi"/>
          <w:sz w:val="22"/>
          <w:szCs w:val="22"/>
        </w:rPr>
        <w:t>Wilcoxon rank-sum</w:t>
      </w:r>
      <w:r w:rsidRPr="008A0AB3">
        <w:rPr>
          <w:rFonts w:asciiTheme="minorHAnsi" w:hAnsiTheme="minorHAnsi" w:cstheme="minorHAnsi"/>
          <w:sz w:val="22"/>
          <w:szCs w:val="22"/>
        </w:rPr>
        <w:t xml:space="preserve"> </w:t>
      </w:r>
      <w:commentRangeEnd w:id="46"/>
      <w:r w:rsidRPr="008A0AB3">
        <w:rPr>
          <w:rStyle w:val="CommentReference"/>
          <w:rFonts w:asciiTheme="minorHAnsi" w:hAnsiTheme="minorHAnsi" w:cstheme="minorHAnsi"/>
          <w:sz w:val="22"/>
          <w:szCs w:val="22"/>
        </w:rPr>
        <w:commentReference w:id="46"/>
      </w:r>
      <w:r w:rsidRPr="008A0AB3">
        <w:rPr>
          <w:rFonts w:asciiTheme="minorHAnsi" w:hAnsiTheme="minorHAnsi" w:cstheme="minorHAnsi"/>
          <w:sz w:val="22"/>
          <w:szCs w:val="22"/>
        </w:rPr>
        <w:t xml:space="preserve">test </w:t>
      </w:r>
      <w:r w:rsidR="009E0A3E">
        <w:rPr>
          <w:rFonts w:asciiTheme="minorHAnsi" w:hAnsiTheme="minorHAnsi" w:cstheme="minorHAnsi"/>
          <w:sz w:val="22"/>
          <w:szCs w:val="22"/>
        </w:rPr>
        <w:t xml:space="preserve">and Kruskal-Wallis test were </w:t>
      </w:r>
      <w:commentRangeStart w:id="47"/>
      <w:r w:rsidRPr="008A0AB3">
        <w:rPr>
          <w:rFonts w:asciiTheme="minorHAnsi" w:hAnsiTheme="minorHAnsi" w:cstheme="minorHAnsi"/>
          <w:sz w:val="22"/>
          <w:szCs w:val="22"/>
        </w:rPr>
        <w:t>used</w:t>
      </w:r>
      <w:commentRangeEnd w:id="47"/>
      <w:r w:rsidRPr="008A0AB3">
        <w:rPr>
          <w:rStyle w:val="CommentReference"/>
          <w:rFonts w:asciiTheme="minorHAnsi" w:hAnsiTheme="minorHAnsi" w:cstheme="minorHAnsi"/>
          <w:sz w:val="22"/>
          <w:szCs w:val="22"/>
        </w:rPr>
        <w:commentReference w:id="47"/>
      </w:r>
      <w:r w:rsidRPr="008A0AB3">
        <w:rPr>
          <w:rFonts w:asciiTheme="minorHAnsi" w:hAnsiTheme="minorHAnsi" w:cstheme="minorHAnsi"/>
          <w:sz w:val="22"/>
          <w:szCs w:val="22"/>
        </w:rPr>
        <w:t>,</w:t>
      </w:r>
      <w:r w:rsidR="009E0A3E">
        <w:rPr>
          <w:rFonts w:asciiTheme="minorHAnsi" w:hAnsiTheme="minorHAnsi" w:cstheme="minorHAnsi"/>
          <w:sz w:val="22"/>
          <w:szCs w:val="22"/>
        </w:rPr>
        <w:t xml:space="preserve"> using </w:t>
      </w:r>
      <w:r w:rsidR="00D4574D">
        <w:rPr>
          <w:rFonts w:asciiTheme="minorHAnsi" w:hAnsiTheme="minorHAnsi" w:cstheme="minorHAnsi"/>
          <w:sz w:val="22"/>
          <w:szCs w:val="22"/>
        </w:rPr>
        <w:t xml:space="preserve">the </w:t>
      </w:r>
      <w:proofErr w:type="spellStart"/>
      <w:r w:rsidR="00D4574D" w:rsidRPr="00D4574D">
        <w:rPr>
          <w:rFonts w:asciiTheme="minorHAnsi" w:hAnsiTheme="minorHAnsi" w:cstheme="minorHAnsi"/>
          <w:sz w:val="22"/>
          <w:szCs w:val="22"/>
        </w:rPr>
        <w:t>Benjamini</w:t>
      </w:r>
      <w:proofErr w:type="spellEnd"/>
      <w:r w:rsidR="00D4574D" w:rsidRPr="00D4574D">
        <w:rPr>
          <w:rFonts w:asciiTheme="minorHAnsi" w:hAnsiTheme="minorHAnsi" w:cstheme="minorHAnsi"/>
          <w:sz w:val="22"/>
          <w:szCs w:val="22"/>
        </w:rPr>
        <w:t>-Hochberg</w:t>
      </w:r>
      <w:r w:rsidR="00D4574D">
        <w:rPr>
          <w:rFonts w:asciiTheme="minorHAnsi" w:hAnsiTheme="minorHAnsi" w:cstheme="minorHAnsi"/>
          <w:sz w:val="22"/>
          <w:szCs w:val="22"/>
        </w:rPr>
        <w:t xml:space="preserve"> procedure for p-</w:t>
      </w:r>
      <w:r w:rsidR="00D4574D">
        <w:rPr>
          <w:rFonts w:asciiTheme="minorHAnsi" w:hAnsiTheme="minorHAnsi" w:cstheme="minorHAnsi"/>
          <w:sz w:val="22"/>
          <w:szCs w:val="22"/>
        </w:rPr>
        <w:lastRenderedPageBreak/>
        <w:t>value adjustment,</w:t>
      </w:r>
      <w:r w:rsidRPr="008A0AB3">
        <w:rPr>
          <w:rFonts w:asciiTheme="minorHAnsi" w:hAnsiTheme="minorHAnsi" w:cstheme="minorHAnsi"/>
          <w:sz w:val="22"/>
          <w:szCs w:val="22"/>
        </w:rPr>
        <w:t xml:space="preserve"> with a P-value of &lt;0.05 chosen as the threshold for </w:t>
      </w:r>
      <w:commentRangeStart w:id="48"/>
      <w:r w:rsidRPr="008A0AB3">
        <w:rPr>
          <w:rFonts w:asciiTheme="minorHAnsi" w:hAnsiTheme="minorHAnsi" w:cstheme="minorHAnsi"/>
          <w:sz w:val="22"/>
          <w:szCs w:val="22"/>
        </w:rPr>
        <w:t>significance</w:t>
      </w:r>
      <w:commentRangeEnd w:id="48"/>
      <w:r w:rsidRPr="008A0AB3">
        <w:rPr>
          <w:rStyle w:val="CommentReference"/>
          <w:rFonts w:asciiTheme="minorHAnsi" w:hAnsiTheme="minorHAnsi" w:cstheme="minorHAnsi"/>
          <w:sz w:val="22"/>
          <w:szCs w:val="22"/>
        </w:rPr>
        <w:commentReference w:id="48"/>
      </w:r>
      <w:r w:rsidRPr="008A0AB3">
        <w:rPr>
          <w:rFonts w:asciiTheme="minorHAnsi" w:hAnsiTheme="minorHAnsi" w:cstheme="minorHAnsi"/>
          <w:sz w:val="22"/>
          <w:szCs w:val="22"/>
        </w:rPr>
        <w:t xml:space="preserve">. </w:t>
      </w:r>
      <w:commentRangeStart w:id="49"/>
      <w:r w:rsidR="000654C3">
        <w:rPr>
          <w:rFonts w:asciiTheme="minorHAnsi" w:hAnsiTheme="minorHAnsi" w:cstheme="minorHAnsi"/>
          <w:sz w:val="22"/>
          <w:szCs w:val="22"/>
        </w:rPr>
        <w:t xml:space="preserve">All data </w:t>
      </w:r>
      <w:r w:rsidR="009E0A3E">
        <w:rPr>
          <w:rFonts w:asciiTheme="minorHAnsi" w:hAnsiTheme="minorHAnsi" w:cstheme="minorHAnsi"/>
          <w:sz w:val="22"/>
          <w:szCs w:val="22"/>
        </w:rPr>
        <w:t>were</w:t>
      </w:r>
      <w:r w:rsidR="000654C3">
        <w:rPr>
          <w:rFonts w:asciiTheme="minorHAnsi" w:hAnsiTheme="minorHAnsi" w:cstheme="minorHAnsi"/>
          <w:sz w:val="22"/>
          <w:szCs w:val="22"/>
        </w:rPr>
        <w:t xml:space="preserve"> maintained </w:t>
      </w:r>
      <w:r w:rsidR="00D4574D">
        <w:rPr>
          <w:rFonts w:asciiTheme="minorHAnsi" w:hAnsiTheme="minorHAnsi" w:cstheme="minorHAnsi"/>
          <w:sz w:val="22"/>
          <w:szCs w:val="22"/>
        </w:rPr>
        <w:t>on</w:t>
      </w:r>
      <w:r w:rsidR="000654C3">
        <w:rPr>
          <w:rFonts w:asciiTheme="minorHAnsi" w:hAnsiTheme="minorHAnsi" w:cstheme="minorHAnsi"/>
          <w:sz w:val="22"/>
          <w:szCs w:val="22"/>
        </w:rPr>
        <w:t xml:space="preserve"> secure</w:t>
      </w:r>
      <w:r w:rsidR="00887B48">
        <w:rPr>
          <w:rFonts w:asciiTheme="minorHAnsi" w:hAnsiTheme="minorHAnsi" w:cstheme="minorHAnsi"/>
          <w:sz w:val="22"/>
          <w:szCs w:val="22"/>
        </w:rPr>
        <w:t xml:space="preserve">, </w:t>
      </w:r>
      <w:r w:rsidR="000654C3">
        <w:rPr>
          <w:rFonts w:asciiTheme="minorHAnsi" w:hAnsiTheme="minorHAnsi" w:cstheme="minorHAnsi"/>
          <w:sz w:val="22"/>
          <w:szCs w:val="22"/>
        </w:rPr>
        <w:t xml:space="preserve">encrypted </w:t>
      </w:r>
      <w:r w:rsidR="00D4574D">
        <w:rPr>
          <w:rFonts w:asciiTheme="minorHAnsi" w:hAnsiTheme="minorHAnsi" w:cstheme="minorHAnsi"/>
          <w:sz w:val="22"/>
          <w:szCs w:val="22"/>
        </w:rPr>
        <w:t>computers</w:t>
      </w:r>
      <w:r w:rsidR="000654C3">
        <w:rPr>
          <w:rFonts w:asciiTheme="minorHAnsi" w:hAnsiTheme="minorHAnsi" w:cstheme="minorHAnsi"/>
          <w:sz w:val="22"/>
          <w:szCs w:val="22"/>
        </w:rPr>
        <w:t xml:space="preserve">. </w:t>
      </w:r>
      <w:commentRangeEnd w:id="49"/>
      <w:r w:rsidR="00C20C19">
        <w:rPr>
          <w:rStyle w:val="CommentReference"/>
          <w:rFonts w:asciiTheme="minorHAnsi" w:hAnsiTheme="minorHAnsi"/>
        </w:rPr>
        <w:commentReference w:id="49"/>
      </w:r>
    </w:p>
    <w:p w14:paraId="6E216BF7" w14:textId="77777777" w:rsidR="00E5080D" w:rsidRPr="00571C2F" w:rsidRDefault="00E5080D" w:rsidP="00571C2F">
      <w:pPr>
        <w:pStyle w:val="Essay"/>
        <w:spacing w:line="240" w:lineRule="auto"/>
        <w:rPr>
          <w:rFonts w:asciiTheme="minorHAnsi" w:hAnsiTheme="minorHAnsi" w:cstheme="minorHAnsi"/>
          <w:i/>
          <w:sz w:val="22"/>
          <w:szCs w:val="22"/>
        </w:rPr>
      </w:pPr>
      <w:r w:rsidRPr="00571C2F">
        <w:rPr>
          <w:rFonts w:asciiTheme="minorHAnsi" w:hAnsiTheme="minorHAnsi" w:cstheme="minorHAnsi"/>
          <w:i/>
          <w:sz w:val="22"/>
          <w:szCs w:val="22"/>
        </w:rPr>
        <w:t>Ethical Approval</w:t>
      </w:r>
    </w:p>
    <w:p w14:paraId="1337DF44" w14:textId="2A1736AF" w:rsidR="00E5080D" w:rsidRPr="008A0AB3" w:rsidRDefault="00E5080D" w:rsidP="00572DF8">
      <w:pPr>
        <w:pStyle w:val="Essay"/>
        <w:spacing w:line="240" w:lineRule="auto"/>
        <w:rPr>
          <w:rFonts w:asciiTheme="minorHAnsi" w:hAnsiTheme="minorHAnsi" w:cstheme="minorHAnsi"/>
          <w:sz w:val="22"/>
          <w:szCs w:val="22"/>
        </w:rPr>
      </w:pPr>
      <w:r w:rsidRPr="008A0AB3">
        <w:rPr>
          <w:rFonts w:asciiTheme="minorHAnsi" w:hAnsiTheme="minorHAnsi" w:cstheme="minorHAnsi"/>
          <w:sz w:val="22"/>
          <w:szCs w:val="22"/>
        </w:rPr>
        <w:t>This</w:t>
      </w:r>
      <w:r w:rsidR="0074612F">
        <w:rPr>
          <w:rFonts w:asciiTheme="minorHAnsi" w:hAnsiTheme="minorHAnsi" w:cstheme="minorHAnsi"/>
          <w:sz w:val="22"/>
          <w:szCs w:val="22"/>
        </w:rPr>
        <w:t xml:space="preserve"> </w:t>
      </w:r>
      <w:r w:rsidRPr="008A0AB3">
        <w:rPr>
          <w:rFonts w:asciiTheme="minorHAnsi" w:hAnsiTheme="minorHAnsi" w:cstheme="minorHAnsi"/>
          <w:sz w:val="22"/>
          <w:szCs w:val="22"/>
        </w:rPr>
        <w:t>study was</w:t>
      </w:r>
      <w:r w:rsidR="009E1BF7" w:rsidRPr="008A0AB3">
        <w:rPr>
          <w:rFonts w:asciiTheme="minorHAnsi" w:hAnsiTheme="minorHAnsi" w:cstheme="minorHAnsi"/>
          <w:sz w:val="22"/>
          <w:szCs w:val="22"/>
        </w:rPr>
        <w:t xml:space="preserve"> reviewed </w:t>
      </w:r>
      <w:r w:rsidR="00C20C19">
        <w:rPr>
          <w:rFonts w:asciiTheme="minorHAnsi" w:hAnsiTheme="minorHAnsi" w:cstheme="minorHAnsi"/>
          <w:sz w:val="22"/>
          <w:szCs w:val="22"/>
        </w:rPr>
        <w:t>and deemed</w:t>
      </w:r>
      <w:r w:rsidRPr="008A0AB3">
        <w:rPr>
          <w:rFonts w:asciiTheme="minorHAnsi" w:hAnsiTheme="minorHAnsi" w:cstheme="minorHAnsi"/>
          <w:sz w:val="22"/>
          <w:szCs w:val="22"/>
        </w:rPr>
        <w:t xml:space="preserve"> exempt</w:t>
      </w:r>
      <w:r w:rsidR="00C20C19">
        <w:rPr>
          <w:rFonts w:asciiTheme="minorHAnsi" w:hAnsiTheme="minorHAnsi" w:cstheme="minorHAnsi"/>
          <w:sz w:val="22"/>
          <w:szCs w:val="22"/>
        </w:rPr>
        <w:t xml:space="preserve"> </w:t>
      </w:r>
      <w:r w:rsidRPr="008A0AB3">
        <w:rPr>
          <w:rFonts w:asciiTheme="minorHAnsi" w:hAnsiTheme="minorHAnsi" w:cstheme="minorHAnsi"/>
          <w:sz w:val="22"/>
          <w:szCs w:val="22"/>
        </w:rPr>
        <w:t>by the</w:t>
      </w:r>
      <w:r w:rsidR="00663FE5">
        <w:rPr>
          <w:rFonts w:asciiTheme="minorHAnsi" w:hAnsiTheme="minorHAnsi" w:cstheme="minorHAnsi"/>
          <w:sz w:val="22"/>
          <w:szCs w:val="22"/>
        </w:rPr>
        <w:t xml:space="preserve"> Committee for the Protection of Human Subjects at the</w:t>
      </w:r>
      <w:r w:rsidRPr="008A0AB3">
        <w:rPr>
          <w:rFonts w:asciiTheme="minorHAnsi" w:hAnsiTheme="minorHAnsi" w:cstheme="minorHAnsi"/>
          <w:sz w:val="22"/>
          <w:szCs w:val="22"/>
        </w:rPr>
        <w:t xml:space="preserve"> University of California, Berkeley.</w:t>
      </w:r>
    </w:p>
    <w:p w14:paraId="3B0E238B" w14:textId="3F5B0D5F" w:rsidR="000654C3" w:rsidRDefault="007151E0" w:rsidP="000654C3">
      <w:pPr>
        <w:pStyle w:val="Essay"/>
        <w:numPr>
          <w:ilvl w:val="0"/>
          <w:numId w:val="1"/>
        </w:numPr>
        <w:spacing w:line="240" w:lineRule="auto"/>
        <w:rPr>
          <w:rFonts w:asciiTheme="minorHAnsi" w:hAnsiTheme="minorHAnsi" w:cstheme="minorHAnsi"/>
          <w:b/>
          <w:sz w:val="22"/>
          <w:szCs w:val="22"/>
        </w:rPr>
      </w:pPr>
      <w:bookmarkStart w:id="50" w:name="Results"/>
      <w:commentRangeStart w:id="51"/>
      <w:r w:rsidRPr="006314F1">
        <w:rPr>
          <w:rFonts w:cstheme="minorHAnsi"/>
          <w:b/>
        </w:rPr>
        <w:t>Results</w:t>
      </w:r>
      <w:commentRangeEnd w:id="51"/>
      <w:r w:rsidRPr="006314F1">
        <w:rPr>
          <w:rStyle w:val="CommentReference"/>
          <w:rFonts w:cstheme="minorHAnsi"/>
          <w:b/>
          <w:sz w:val="22"/>
          <w:szCs w:val="22"/>
        </w:rPr>
        <w:commentReference w:id="51"/>
      </w:r>
      <w:bookmarkEnd w:id="50"/>
    </w:p>
    <w:p w14:paraId="4B1558FB" w14:textId="04FD9617" w:rsidR="007151E0" w:rsidRPr="006314F1" w:rsidRDefault="007151E0" w:rsidP="006314F1">
      <w:pPr>
        <w:pStyle w:val="Essay"/>
        <w:spacing w:line="240" w:lineRule="auto"/>
        <w:rPr>
          <w:rFonts w:asciiTheme="minorHAnsi" w:hAnsiTheme="minorHAnsi" w:cstheme="minorHAnsi"/>
          <w:b/>
          <w:sz w:val="22"/>
          <w:szCs w:val="22"/>
        </w:rPr>
      </w:pPr>
      <w:commentRangeStart w:id="52"/>
      <w:commentRangeStart w:id="53"/>
      <w:commentRangeEnd w:id="52"/>
      <w:r w:rsidRPr="006314F1">
        <w:rPr>
          <w:rStyle w:val="CommentReference"/>
          <w:rFonts w:asciiTheme="minorHAnsi" w:hAnsiTheme="minorHAnsi" w:cstheme="minorHAnsi"/>
          <w:i/>
          <w:sz w:val="22"/>
          <w:szCs w:val="22"/>
        </w:rPr>
        <w:commentReference w:id="52"/>
      </w:r>
      <w:commentRangeEnd w:id="53"/>
      <w:r w:rsidRPr="006314F1">
        <w:rPr>
          <w:rStyle w:val="CommentReference"/>
          <w:rFonts w:asciiTheme="minorHAnsi" w:hAnsiTheme="minorHAnsi" w:cstheme="minorHAnsi"/>
          <w:i/>
          <w:sz w:val="22"/>
          <w:szCs w:val="22"/>
        </w:rPr>
        <w:commentReference w:id="53"/>
      </w:r>
      <w:commentRangeStart w:id="54"/>
      <w:commentRangeEnd w:id="54"/>
      <w:r w:rsidRPr="006314F1">
        <w:rPr>
          <w:rStyle w:val="CommentReference"/>
          <w:rFonts w:asciiTheme="minorHAnsi" w:hAnsiTheme="minorHAnsi" w:cstheme="minorHAnsi"/>
          <w:i/>
          <w:sz w:val="22"/>
          <w:szCs w:val="22"/>
        </w:rPr>
        <w:commentReference w:id="54"/>
      </w:r>
      <w:r w:rsidRPr="006314F1">
        <w:rPr>
          <w:rFonts w:asciiTheme="minorHAnsi" w:eastAsia="Times New Roman" w:hAnsiTheme="minorHAnsi" w:cstheme="minorHAnsi"/>
          <w:i/>
          <w:sz w:val="22"/>
          <w:szCs w:val="22"/>
        </w:rPr>
        <w:t>Surveillance System</w:t>
      </w:r>
    </w:p>
    <w:p w14:paraId="0D0378C4" w14:textId="43754DA3" w:rsidR="007151E0" w:rsidRPr="008A0AB3" w:rsidRDefault="007151E0" w:rsidP="00572DF8">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A total of</w:t>
      </w:r>
      <w:bookmarkStart w:id="55" w:name="_Hlk18161816"/>
      <w:r w:rsidRPr="008A0AB3">
        <w:rPr>
          <w:rFonts w:asciiTheme="minorHAnsi" w:eastAsia="Times New Roman" w:hAnsiTheme="minorHAnsi" w:cstheme="minorHAnsi"/>
          <w:sz w:val="22"/>
          <w:szCs w:val="22"/>
        </w:rPr>
        <w:t xml:space="preserve"> 40,577,249 consultations were conducted by facilities within </w:t>
      </w:r>
      <w:r w:rsidR="000654C3">
        <w:rPr>
          <w:rFonts w:asciiTheme="minorHAnsi" w:eastAsia="Times New Roman" w:hAnsiTheme="minorHAnsi" w:cstheme="minorHAnsi"/>
          <w:sz w:val="22"/>
          <w:szCs w:val="22"/>
        </w:rPr>
        <w:t xml:space="preserve">the </w:t>
      </w:r>
      <w:r w:rsidRPr="008A0AB3">
        <w:rPr>
          <w:rFonts w:asciiTheme="minorHAnsi" w:eastAsia="Times New Roman" w:hAnsiTheme="minorHAnsi" w:cstheme="minorHAnsi"/>
          <w:sz w:val="22"/>
          <w:szCs w:val="22"/>
        </w:rPr>
        <w:t>EWARN</w:t>
      </w:r>
      <w:r w:rsidR="00E74D7A">
        <w:rPr>
          <w:rFonts w:asciiTheme="minorHAnsi" w:eastAsia="Times New Roman" w:hAnsiTheme="minorHAnsi" w:cstheme="minorHAnsi"/>
          <w:sz w:val="22"/>
          <w:szCs w:val="22"/>
        </w:rPr>
        <w:t xml:space="preserve">, during the time period of </w:t>
      </w:r>
      <w:r w:rsidR="006314F1">
        <w:rPr>
          <w:rFonts w:asciiTheme="minorHAnsi" w:eastAsia="Times New Roman" w:hAnsiTheme="minorHAnsi" w:cstheme="minorHAnsi"/>
          <w:sz w:val="22"/>
          <w:szCs w:val="22"/>
        </w:rPr>
        <w:t>January</w:t>
      </w:r>
      <w:r w:rsidR="00E74D7A">
        <w:rPr>
          <w:rFonts w:asciiTheme="minorHAnsi" w:eastAsia="Times New Roman" w:hAnsiTheme="minorHAnsi" w:cstheme="minorHAnsi"/>
          <w:sz w:val="22"/>
          <w:szCs w:val="22"/>
        </w:rPr>
        <w:t xml:space="preserve"> 1,</w:t>
      </w:r>
      <w:r w:rsidR="006314F1">
        <w:rPr>
          <w:rFonts w:asciiTheme="minorHAnsi" w:eastAsia="Times New Roman" w:hAnsiTheme="minorHAnsi" w:cstheme="minorHAnsi"/>
          <w:sz w:val="22"/>
          <w:szCs w:val="22"/>
        </w:rPr>
        <w:t xml:space="preserve"> 2015 </w:t>
      </w:r>
      <w:r w:rsidR="00E74D7A">
        <w:rPr>
          <w:rFonts w:asciiTheme="minorHAnsi" w:eastAsia="Times New Roman" w:hAnsiTheme="minorHAnsi" w:cstheme="minorHAnsi"/>
          <w:sz w:val="22"/>
          <w:szCs w:val="22"/>
        </w:rPr>
        <w:t>to</w:t>
      </w:r>
      <w:r w:rsidR="006314F1">
        <w:rPr>
          <w:rFonts w:asciiTheme="minorHAnsi" w:eastAsia="Times New Roman" w:hAnsiTheme="minorHAnsi" w:cstheme="minorHAnsi"/>
          <w:sz w:val="22"/>
          <w:szCs w:val="22"/>
        </w:rPr>
        <w:t xml:space="preserve"> </w:t>
      </w:r>
      <w:r w:rsidR="00482F20">
        <w:rPr>
          <w:rFonts w:asciiTheme="minorHAnsi" w:eastAsia="Times New Roman" w:hAnsiTheme="minorHAnsi" w:cstheme="minorHAnsi"/>
          <w:sz w:val="22"/>
          <w:szCs w:val="22"/>
        </w:rPr>
        <w:t xml:space="preserve">June </w:t>
      </w:r>
      <w:r w:rsidR="00E74D7A">
        <w:rPr>
          <w:rFonts w:asciiTheme="minorHAnsi" w:eastAsia="Times New Roman" w:hAnsiTheme="minorHAnsi" w:cstheme="minorHAnsi"/>
          <w:sz w:val="22"/>
          <w:szCs w:val="22"/>
        </w:rPr>
        <w:t xml:space="preserve">30, </w:t>
      </w:r>
      <w:r w:rsidR="00482F20">
        <w:rPr>
          <w:rFonts w:asciiTheme="minorHAnsi" w:eastAsia="Times New Roman" w:hAnsiTheme="minorHAnsi" w:cstheme="minorHAnsi"/>
          <w:sz w:val="22"/>
          <w:szCs w:val="22"/>
        </w:rPr>
        <w:t>2019</w:t>
      </w:r>
      <w:r w:rsidRPr="008A0AB3">
        <w:rPr>
          <w:rFonts w:asciiTheme="minorHAnsi" w:eastAsia="Times New Roman" w:hAnsiTheme="minorHAnsi" w:cstheme="minorHAnsi"/>
          <w:sz w:val="22"/>
          <w:szCs w:val="22"/>
        </w:rPr>
        <w:t xml:space="preserve">. Of those, 7,925,079 (19.5%) </w:t>
      </w:r>
      <w:bookmarkEnd w:id="55"/>
      <w:r w:rsidRPr="008A0AB3">
        <w:rPr>
          <w:rFonts w:asciiTheme="minorHAnsi" w:eastAsia="Times New Roman" w:hAnsiTheme="minorHAnsi" w:cstheme="minorHAnsi"/>
          <w:sz w:val="22"/>
          <w:szCs w:val="22"/>
        </w:rPr>
        <w:t>were</w:t>
      </w:r>
      <w:commentRangeStart w:id="56"/>
      <w:r w:rsidRPr="008A0AB3">
        <w:rPr>
          <w:rFonts w:asciiTheme="minorHAnsi" w:eastAsia="Times New Roman" w:hAnsiTheme="minorHAnsi" w:cstheme="minorHAnsi"/>
          <w:sz w:val="22"/>
          <w:szCs w:val="22"/>
        </w:rPr>
        <w:t xml:space="preserve"> cases that meet the criteria for one of the  EWARN syndromes</w:t>
      </w:r>
      <w:commentRangeEnd w:id="56"/>
      <w:r w:rsidRPr="008A0AB3">
        <w:rPr>
          <w:rStyle w:val="CommentReference"/>
          <w:rFonts w:asciiTheme="minorHAnsi" w:hAnsiTheme="minorHAnsi" w:cstheme="minorHAnsi"/>
          <w:sz w:val="22"/>
          <w:szCs w:val="22"/>
        </w:rPr>
        <w:commentReference w:id="56"/>
      </w:r>
      <w:r w:rsidRPr="008A0AB3">
        <w:rPr>
          <w:rFonts w:asciiTheme="minorHAnsi" w:eastAsia="Times New Roman" w:hAnsiTheme="minorHAnsi" w:cstheme="minorHAnsi"/>
          <w:sz w:val="22"/>
          <w:szCs w:val="22"/>
        </w:rPr>
        <w:t>, while the remaining 80.</w:t>
      </w:r>
      <w:r w:rsidR="00002998">
        <w:rPr>
          <w:rFonts w:asciiTheme="minorHAnsi" w:eastAsia="Times New Roman" w:hAnsiTheme="minorHAnsi" w:cstheme="minorHAnsi"/>
          <w:sz w:val="22"/>
          <w:szCs w:val="22"/>
        </w:rPr>
        <w:t>5</w:t>
      </w:r>
      <w:r w:rsidRPr="008A0AB3">
        <w:rPr>
          <w:rFonts w:asciiTheme="minorHAnsi" w:eastAsia="Times New Roman" w:hAnsiTheme="minorHAnsi" w:cstheme="minorHAnsi"/>
          <w:sz w:val="22"/>
          <w:szCs w:val="22"/>
        </w:rPr>
        <w:t xml:space="preserve">% were cases whose clinic presentation did not meet the definitions of any of the </w:t>
      </w:r>
      <w:r w:rsidR="00E74D7A">
        <w:rPr>
          <w:rFonts w:asciiTheme="minorHAnsi" w:eastAsia="Times New Roman" w:hAnsiTheme="minorHAnsi" w:cstheme="minorHAnsi"/>
          <w:sz w:val="22"/>
          <w:szCs w:val="22"/>
        </w:rPr>
        <w:t xml:space="preserve">EWARN </w:t>
      </w:r>
      <w:r w:rsidRPr="008A0AB3">
        <w:rPr>
          <w:rFonts w:asciiTheme="minorHAnsi" w:eastAsia="Times New Roman" w:hAnsiTheme="minorHAnsi" w:cstheme="minorHAnsi"/>
          <w:sz w:val="22"/>
          <w:szCs w:val="22"/>
        </w:rPr>
        <w:t xml:space="preserve">syndromes. </w:t>
      </w:r>
      <w:commentRangeStart w:id="57"/>
      <w:r w:rsidRPr="008A0AB3">
        <w:rPr>
          <w:rFonts w:asciiTheme="minorHAnsi" w:eastAsia="Times New Roman" w:hAnsiTheme="minorHAnsi" w:cstheme="minorHAnsi"/>
          <w:sz w:val="22"/>
          <w:szCs w:val="22"/>
        </w:rPr>
        <w:t>Table 1</w:t>
      </w:r>
      <w:commentRangeEnd w:id="57"/>
      <w:r w:rsidRPr="008A0AB3">
        <w:rPr>
          <w:rStyle w:val="CommentReference"/>
          <w:rFonts w:asciiTheme="minorHAnsi" w:hAnsiTheme="minorHAnsi" w:cstheme="minorHAnsi"/>
          <w:sz w:val="22"/>
          <w:szCs w:val="22"/>
        </w:rPr>
        <w:commentReference w:id="57"/>
      </w:r>
      <w:r w:rsidRPr="008A0AB3">
        <w:rPr>
          <w:rFonts w:asciiTheme="minorHAnsi" w:eastAsia="Times New Roman" w:hAnsiTheme="minorHAnsi" w:cstheme="minorHAnsi"/>
          <w:sz w:val="22"/>
          <w:szCs w:val="22"/>
        </w:rPr>
        <w:t xml:space="preserve"> </w:t>
      </w:r>
      <w:r w:rsidR="000654C3">
        <w:rPr>
          <w:rFonts w:asciiTheme="minorHAnsi" w:eastAsia="Times New Roman" w:hAnsiTheme="minorHAnsi" w:cstheme="minorHAnsi"/>
          <w:sz w:val="22"/>
          <w:szCs w:val="22"/>
        </w:rPr>
        <w:t>illustrates</w:t>
      </w:r>
      <w:r w:rsidRPr="008A0AB3">
        <w:rPr>
          <w:rFonts w:asciiTheme="minorHAnsi" w:eastAsia="Times New Roman" w:hAnsiTheme="minorHAnsi" w:cstheme="minorHAnsi"/>
          <w:sz w:val="22"/>
          <w:szCs w:val="22"/>
        </w:rPr>
        <w:t xml:space="preserve"> the population characteristics of the cases. </w:t>
      </w:r>
      <w:commentRangeStart w:id="58"/>
      <w:r w:rsidRPr="008A0AB3">
        <w:rPr>
          <w:rFonts w:asciiTheme="minorHAnsi" w:eastAsia="Times New Roman" w:hAnsiTheme="minorHAnsi" w:cstheme="minorHAnsi"/>
          <w:sz w:val="22"/>
          <w:szCs w:val="22"/>
        </w:rPr>
        <w:t xml:space="preserve">Population estimates did not capture characteristics of the entire population, thus incidence for each syndrome could not be stratified by age and sex. </w:t>
      </w:r>
      <w:commentRangeEnd w:id="58"/>
      <w:r w:rsidRPr="008A0AB3">
        <w:rPr>
          <w:rStyle w:val="CommentReference"/>
          <w:rFonts w:asciiTheme="minorHAnsi" w:hAnsiTheme="minorHAnsi" w:cstheme="minorHAnsi"/>
          <w:sz w:val="22"/>
          <w:szCs w:val="22"/>
        </w:rPr>
        <w:commentReference w:id="58"/>
      </w:r>
    </w:p>
    <w:tbl>
      <w:tblPr>
        <w:tblStyle w:val="TableGrid"/>
        <w:tblW w:w="7988" w:type="dxa"/>
        <w:tblLook w:val="04A0" w:firstRow="1" w:lastRow="0" w:firstColumn="1" w:lastColumn="0" w:noHBand="0" w:noVBand="1"/>
      </w:tblPr>
      <w:tblGrid>
        <w:gridCol w:w="807"/>
        <w:gridCol w:w="1353"/>
        <w:gridCol w:w="2034"/>
        <w:gridCol w:w="1964"/>
        <w:gridCol w:w="1830"/>
      </w:tblGrid>
      <w:tr w:rsidR="00D012CA" w:rsidRPr="008A0AB3" w14:paraId="0E913938" w14:textId="77777777" w:rsidTr="0067152C">
        <w:trPr>
          <w:trHeight w:val="133"/>
        </w:trPr>
        <w:tc>
          <w:tcPr>
            <w:tcW w:w="2160" w:type="dxa"/>
            <w:gridSpan w:val="2"/>
            <w:vMerge w:val="restart"/>
            <w:tcBorders>
              <w:top w:val="nil"/>
              <w:left w:val="nil"/>
              <w:right w:val="single" w:sz="8" w:space="0" w:color="auto"/>
            </w:tcBorders>
          </w:tcPr>
          <w:p w14:paraId="0FB5A35F" w14:textId="618D0EC0" w:rsidR="00D012CA" w:rsidRDefault="00D012CA" w:rsidP="00D012CA">
            <w:pPr>
              <w:pStyle w:val="Essay"/>
              <w:spacing w:line="240" w:lineRule="auto"/>
              <w:jc w:val="left"/>
              <w:rPr>
                <w:rFonts w:asciiTheme="minorHAnsi" w:eastAsia="Times New Roman" w:hAnsiTheme="minorHAnsi" w:cstheme="minorHAnsi"/>
                <w:i/>
                <w:iCs/>
                <w:sz w:val="22"/>
                <w:szCs w:val="22"/>
              </w:rPr>
            </w:pPr>
            <w:r>
              <w:rPr>
                <w:rFonts w:asciiTheme="minorHAnsi" w:eastAsia="Times New Roman" w:hAnsiTheme="minorHAnsi" w:cstheme="minorHAnsi"/>
                <w:i/>
                <w:iCs/>
                <w:sz w:val="22"/>
                <w:szCs w:val="22"/>
              </w:rPr>
              <w:t>Demographics for Syndromic Cases</w:t>
            </w:r>
          </w:p>
        </w:tc>
        <w:tc>
          <w:tcPr>
            <w:tcW w:w="3998" w:type="dxa"/>
            <w:gridSpan w:val="2"/>
            <w:tcBorders>
              <w:top w:val="single" w:sz="8" w:space="0" w:color="auto"/>
              <w:left w:val="single" w:sz="8" w:space="0" w:color="auto"/>
              <w:bottom w:val="single" w:sz="8" w:space="0" w:color="auto"/>
              <w:right w:val="single" w:sz="8" w:space="0" w:color="auto"/>
            </w:tcBorders>
          </w:tcPr>
          <w:p w14:paraId="01551379" w14:textId="324C2FFE" w:rsidR="00D012CA" w:rsidRPr="008A0AB3" w:rsidRDefault="00D012CA" w:rsidP="00CA2D56">
            <w:pPr>
              <w:pStyle w:val="Essay"/>
              <w:spacing w:line="240" w:lineRule="auto"/>
              <w:jc w:val="center"/>
              <w:rPr>
                <w:rFonts w:asciiTheme="minorHAnsi" w:eastAsia="Times New Roman" w:hAnsiTheme="minorHAnsi" w:cstheme="minorHAnsi"/>
                <w:b/>
                <w:bCs/>
                <w:sz w:val="22"/>
                <w:szCs w:val="22"/>
              </w:rPr>
            </w:pPr>
            <w:r>
              <w:rPr>
                <w:rFonts w:asciiTheme="minorHAnsi" w:eastAsia="Times New Roman" w:hAnsiTheme="minorHAnsi" w:cstheme="minorHAnsi"/>
                <w:b/>
                <w:bCs/>
                <w:sz w:val="22"/>
                <w:szCs w:val="22"/>
              </w:rPr>
              <w:t>Sex</w:t>
            </w:r>
          </w:p>
        </w:tc>
        <w:tc>
          <w:tcPr>
            <w:tcW w:w="1830" w:type="dxa"/>
            <w:tcBorders>
              <w:top w:val="nil"/>
              <w:left w:val="single" w:sz="8" w:space="0" w:color="auto"/>
              <w:bottom w:val="single" w:sz="8" w:space="0" w:color="auto"/>
              <w:right w:val="nil"/>
            </w:tcBorders>
          </w:tcPr>
          <w:p w14:paraId="37D8ADD3" w14:textId="77777777" w:rsidR="00D012CA" w:rsidRPr="008A0AB3" w:rsidRDefault="00D012CA" w:rsidP="00572DF8">
            <w:pPr>
              <w:pStyle w:val="Essay"/>
              <w:spacing w:line="240" w:lineRule="auto"/>
              <w:rPr>
                <w:rFonts w:asciiTheme="minorHAnsi" w:eastAsia="Times New Roman" w:hAnsiTheme="minorHAnsi" w:cstheme="minorHAnsi"/>
                <w:i/>
                <w:iCs/>
                <w:sz w:val="22"/>
                <w:szCs w:val="22"/>
              </w:rPr>
            </w:pPr>
          </w:p>
        </w:tc>
      </w:tr>
      <w:tr w:rsidR="00D012CA" w:rsidRPr="008A0AB3" w14:paraId="6F0CA243" w14:textId="77777777" w:rsidTr="0067152C">
        <w:trPr>
          <w:trHeight w:val="133"/>
        </w:trPr>
        <w:tc>
          <w:tcPr>
            <w:tcW w:w="2160" w:type="dxa"/>
            <w:gridSpan w:val="2"/>
            <w:vMerge/>
            <w:tcBorders>
              <w:left w:val="nil"/>
              <w:bottom w:val="single" w:sz="8" w:space="0" w:color="auto"/>
              <w:right w:val="single" w:sz="8" w:space="0" w:color="auto"/>
            </w:tcBorders>
          </w:tcPr>
          <w:p w14:paraId="3520EA49" w14:textId="2CF9E51E" w:rsidR="00D012CA" w:rsidRPr="008A0AB3" w:rsidRDefault="00D012CA" w:rsidP="00C86C6B">
            <w:pPr>
              <w:pStyle w:val="Essay"/>
              <w:spacing w:line="240" w:lineRule="auto"/>
              <w:rPr>
                <w:rFonts w:asciiTheme="minorHAnsi" w:eastAsia="Times New Roman" w:hAnsiTheme="minorHAnsi" w:cstheme="minorHAnsi"/>
                <w:i/>
                <w:iCs/>
                <w:sz w:val="22"/>
                <w:szCs w:val="22"/>
              </w:rPr>
            </w:pPr>
          </w:p>
        </w:tc>
        <w:tc>
          <w:tcPr>
            <w:tcW w:w="2034" w:type="dxa"/>
            <w:tcBorders>
              <w:top w:val="single" w:sz="8" w:space="0" w:color="auto"/>
              <w:left w:val="single" w:sz="8" w:space="0" w:color="auto"/>
              <w:bottom w:val="single" w:sz="8" w:space="0" w:color="auto"/>
              <w:right w:val="single" w:sz="4" w:space="0" w:color="auto"/>
            </w:tcBorders>
          </w:tcPr>
          <w:p w14:paraId="4AC8BDE6" w14:textId="77777777" w:rsidR="00D012CA" w:rsidRPr="008A0AB3" w:rsidRDefault="00D012CA" w:rsidP="00572DF8">
            <w:pPr>
              <w:pStyle w:val="Essay"/>
              <w:spacing w:line="240" w:lineRule="auto"/>
              <w:rPr>
                <w:rFonts w:asciiTheme="minorHAnsi" w:eastAsia="Times New Roman" w:hAnsiTheme="minorHAnsi" w:cstheme="minorHAnsi"/>
                <w:b/>
                <w:bCs/>
                <w:sz w:val="22"/>
                <w:szCs w:val="22"/>
              </w:rPr>
            </w:pPr>
            <w:r w:rsidRPr="008A0AB3">
              <w:rPr>
                <w:rFonts w:asciiTheme="minorHAnsi" w:eastAsia="Times New Roman" w:hAnsiTheme="minorHAnsi" w:cstheme="minorHAnsi"/>
                <w:b/>
                <w:bCs/>
                <w:sz w:val="22"/>
                <w:szCs w:val="22"/>
              </w:rPr>
              <w:t>Female</w:t>
            </w:r>
          </w:p>
        </w:tc>
        <w:tc>
          <w:tcPr>
            <w:tcW w:w="1964" w:type="dxa"/>
            <w:tcBorders>
              <w:top w:val="single" w:sz="8" w:space="0" w:color="auto"/>
              <w:left w:val="single" w:sz="4" w:space="0" w:color="auto"/>
              <w:right w:val="single" w:sz="8" w:space="0" w:color="auto"/>
            </w:tcBorders>
          </w:tcPr>
          <w:p w14:paraId="1229F00F" w14:textId="77777777" w:rsidR="00D012CA" w:rsidRPr="008A0AB3" w:rsidRDefault="00D012CA" w:rsidP="00572DF8">
            <w:pPr>
              <w:pStyle w:val="Essay"/>
              <w:spacing w:line="240" w:lineRule="auto"/>
              <w:rPr>
                <w:rFonts w:asciiTheme="minorHAnsi" w:eastAsia="Times New Roman" w:hAnsiTheme="minorHAnsi" w:cstheme="minorHAnsi"/>
                <w:b/>
                <w:bCs/>
                <w:sz w:val="22"/>
                <w:szCs w:val="22"/>
              </w:rPr>
            </w:pPr>
            <w:r w:rsidRPr="008A0AB3">
              <w:rPr>
                <w:rFonts w:asciiTheme="minorHAnsi" w:eastAsia="Times New Roman" w:hAnsiTheme="minorHAnsi" w:cstheme="minorHAnsi"/>
                <w:b/>
                <w:bCs/>
                <w:sz w:val="22"/>
                <w:szCs w:val="22"/>
              </w:rPr>
              <w:t>Male</w:t>
            </w:r>
          </w:p>
        </w:tc>
        <w:tc>
          <w:tcPr>
            <w:tcW w:w="1830" w:type="dxa"/>
            <w:tcBorders>
              <w:top w:val="single" w:sz="8" w:space="0" w:color="auto"/>
              <w:left w:val="single" w:sz="8" w:space="0" w:color="auto"/>
              <w:bottom w:val="single" w:sz="8" w:space="0" w:color="auto"/>
              <w:right w:val="single" w:sz="8" w:space="0" w:color="auto"/>
            </w:tcBorders>
          </w:tcPr>
          <w:p w14:paraId="6DEB1835" w14:textId="77777777" w:rsidR="00D012CA" w:rsidRPr="00D012CA" w:rsidRDefault="00D012CA" w:rsidP="00572DF8">
            <w:pPr>
              <w:pStyle w:val="Essay"/>
              <w:spacing w:line="240" w:lineRule="auto"/>
              <w:rPr>
                <w:rFonts w:asciiTheme="minorHAnsi" w:eastAsia="Times New Roman" w:hAnsiTheme="minorHAnsi" w:cstheme="minorHAnsi"/>
                <w:b/>
                <w:bCs/>
                <w:i/>
                <w:iCs/>
                <w:sz w:val="22"/>
                <w:szCs w:val="22"/>
              </w:rPr>
            </w:pPr>
            <w:r w:rsidRPr="00D012CA">
              <w:rPr>
                <w:rFonts w:asciiTheme="minorHAnsi" w:eastAsia="Times New Roman" w:hAnsiTheme="minorHAnsi" w:cstheme="minorHAnsi"/>
                <w:b/>
                <w:bCs/>
                <w:i/>
                <w:iCs/>
                <w:sz w:val="22"/>
                <w:szCs w:val="22"/>
              </w:rPr>
              <w:t>Total</w:t>
            </w:r>
          </w:p>
        </w:tc>
      </w:tr>
      <w:tr w:rsidR="00CA2D56" w:rsidRPr="008A0AB3" w14:paraId="3EA0D2E0" w14:textId="77777777" w:rsidTr="00D012CA">
        <w:trPr>
          <w:trHeight w:val="267"/>
        </w:trPr>
        <w:tc>
          <w:tcPr>
            <w:tcW w:w="807" w:type="dxa"/>
            <w:vMerge w:val="restart"/>
            <w:tcBorders>
              <w:top w:val="single" w:sz="8" w:space="0" w:color="auto"/>
              <w:left w:val="single" w:sz="8" w:space="0" w:color="auto"/>
              <w:bottom w:val="single" w:sz="8" w:space="0" w:color="auto"/>
            </w:tcBorders>
            <w:vAlign w:val="center"/>
          </w:tcPr>
          <w:p w14:paraId="250EE710" w14:textId="4131A440" w:rsidR="00CA2D56" w:rsidRPr="008A0AB3" w:rsidRDefault="00CA2D56" w:rsidP="00D012CA">
            <w:pPr>
              <w:pStyle w:val="Essay"/>
              <w:spacing w:line="240" w:lineRule="auto"/>
              <w:jc w:val="center"/>
              <w:rPr>
                <w:rFonts w:asciiTheme="minorHAnsi" w:eastAsia="Times New Roman" w:hAnsiTheme="minorHAnsi" w:cstheme="minorHAnsi"/>
                <w:b/>
                <w:bCs/>
                <w:sz w:val="22"/>
                <w:szCs w:val="22"/>
              </w:rPr>
            </w:pPr>
            <w:r>
              <w:rPr>
                <w:rFonts w:asciiTheme="minorHAnsi" w:eastAsia="Times New Roman" w:hAnsiTheme="minorHAnsi" w:cstheme="minorHAnsi"/>
                <w:b/>
                <w:bCs/>
                <w:sz w:val="22"/>
                <w:szCs w:val="22"/>
              </w:rPr>
              <w:t>Age Group</w:t>
            </w:r>
          </w:p>
        </w:tc>
        <w:tc>
          <w:tcPr>
            <w:tcW w:w="1353" w:type="dxa"/>
            <w:tcBorders>
              <w:top w:val="single" w:sz="8" w:space="0" w:color="auto"/>
              <w:left w:val="single" w:sz="8" w:space="0" w:color="auto"/>
              <w:bottom w:val="single" w:sz="4" w:space="0" w:color="auto"/>
              <w:right w:val="single" w:sz="8" w:space="0" w:color="auto"/>
            </w:tcBorders>
            <w:vAlign w:val="center"/>
          </w:tcPr>
          <w:p w14:paraId="52B9CBAA" w14:textId="58FE0B93" w:rsidR="00CA2D56" w:rsidRPr="008A0AB3" w:rsidRDefault="00CA2D56" w:rsidP="00572DF8">
            <w:pPr>
              <w:pStyle w:val="Essay"/>
              <w:spacing w:line="240" w:lineRule="auto"/>
              <w:rPr>
                <w:rFonts w:asciiTheme="minorHAnsi" w:eastAsia="Times New Roman" w:hAnsiTheme="minorHAnsi" w:cstheme="minorHAnsi"/>
                <w:b/>
                <w:bCs/>
                <w:sz w:val="22"/>
                <w:szCs w:val="22"/>
              </w:rPr>
            </w:pPr>
            <w:r w:rsidRPr="008A0AB3">
              <w:rPr>
                <w:rFonts w:asciiTheme="minorHAnsi" w:eastAsia="Times New Roman" w:hAnsiTheme="minorHAnsi" w:cstheme="minorHAnsi"/>
                <w:b/>
                <w:bCs/>
                <w:sz w:val="22"/>
                <w:szCs w:val="22"/>
              </w:rPr>
              <w:t>&lt;5 years old</w:t>
            </w:r>
          </w:p>
        </w:tc>
        <w:tc>
          <w:tcPr>
            <w:tcW w:w="2034" w:type="dxa"/>
            <w:tcBorders>
              <w:top w:val="single" w:sz="8" w:space="0" w:color="auto"/>
              <w:left w:val="single" w:sz="8" w:space="0" w:color="auto"/>
            </w:tcBorders>
          </w:tcPr>
          <w:p w14:paraId="3CC7252E" w14:textId="6CE8B790" w:rsidR="00CA2D56" w:rsidRPr="008A0AB3" w:rsidRDefault="00CA2D56" w:rsidP="00572DF8">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1,591,412 (20.</w:t>
            </w:r>
            <w:r>
              <w:rPr>
                <w:rFonts w:asciiTheme="minorHAnsi" w:eastAsia="Times New Roman" w:hAnsiTheme="minorHAnsi" w:cstheme="minorHAnsi"/>
                <w:sz w:val="22"/>
                <w:szCs w:val="22"/>
              </w:rPr>
              <w:t>1</w:t>
            </w:r>
            <w:r w:rsidRPr="008A0AB3">
              <w:rPr>
                <w:rFonts w:asciiTheme="minorHAnsi" w:eastAsia="Times New Roman" w:hAnsiTheme="minorHAnsi" w:cstheme="minorHAnsi"/>
                <w:sz w:val="22"/>
                <w:szCs w:val="22"/>
              </w:rPr>
              <w:t>%)</w:t>
            </w:r>
          </w:p>
        </w:tc>
        <w:tc>
          <w:tcPr>
            <w:tcW w:w="1964" w:type="dxa"/>
            <w:tcBorders>
              <w:top w:val="single" w:sz="8" w:space="0" w:color="auto"/>
              <w:right w:val="single" w:sz="8" w:space="0" w:color="auto"/>
            </w:tcBorders>
          </w:tcPr>
          <w:p w14:paraId="3EEA292E" w14:textId="5CF53020" w:rsidR="00CA2D56" w:rsidRPr="008A0AB3" w:rsidRDefault="00CA2D56" w:rsidP="00572DF8">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1,616,073 (20.</w:t>
            </w:r>
            <w:r>
              <w:rPr>
                <w:rFonts w:asciiTheme="minorHAnsi" w:eastAsia="Times New Roman" w:hAnsiTheme="minorHAnsi" w:cstheme="minorHAnsi"/>
                <w:sz w:val="22"/>
                <w:szCs w:val="22"/>
              </w:rPr>
              <w:t>4</w:t>
            </w:r>
            <w:r w:rsidRPr="008A0AB3">
              <w:rPr>
                <w:rFonts w:asciiTheme="minorHAnsi" w:eastAsia="Times New Roman" w:hAnsiTheme="minorHAnsi" w:cstheme="minorHAnsi"/>
                <w:sz w:val="22"/>
                <w:szCs w:val="22"/>
              </w:rPr>
              <w:t>%)</w:t>
            </w:r>
          </w:p>
        </w:tc>
        <w:tc>
          <w:tcPr>
            <w:tcW w:w="1830" w:type="dxa"/>
            <w:tcBorders>
              <w:top w:val="single" w:sz="8" w:space="0" w:color="auto"/>
              <w:left w:val="single" w:sz="8" w:space="0" w:color="auto"/>
              <w:right w:val="single" w:sz="8" w:space="0" w:color="auto"/>
            </w:tcBorders>
          </w:tcPr>
          <w:p w14:paraId="383AB0E3" w14:textId="2F833EF4" w:rsidR="00CA2D56" w:rsidRPr="008A0AB3" w:rsidRDefault="00CA2D56" w:rsidP="00572DF8">
            <w:pPr>
              <w:pStyle w:val="Essay"/>
              <w:spacing w:line="240" w:lineRule="auto"/>
              <w:rPr>
                <w:rFonts w:asciiTheme="minorHAnsi" w:eastAsia="Times New Roman" w:hAnsiTheme="minorHAnsi" w:cstheme="minorHAnsi"/>
                <w:i/>
                <w:iCs/>
                <w:sz w:val="22"/>
                <w:szCs w:val="22"/>
              </w:rPr>
            </w:pPr>
            <w:r w:rsidRPr="008A0AB3">
              <w:rPr>
                <w:rFonts w:asciiTheme="minorHAnsi" w:eastAsia="Times New Roman" w:hAnsiTheme="minorHAnsi" w:cstheme="minorHAnsi"/>
                <w:i/>
                <w:iCs/>
                <w:sz w:val="22"/>
                <w:szCs w:val="22"/>
              </w:rPr>
              <w:t>3,207,486 (40.</w:t>
            </w:r>
            <w:r>
              <w:rPr>
                <w:rFonts w:asciiTheme="minorHAnsi" w:eastAsia="Times New Roman" w:hAnsiTheme="minorHAnsi" w:cstheme="minorHAnsi"/>
                <w:i/>
                <w:iCs/>
                <w:sz w:val="22"/>
                <w:szCs w:val="22"/>
              </w:rPr>
              <w:t>5</w:t>
            </w:r>
            <w:r w:rsidRPr="008A0AB3">
              <w:rPr>
                <w:rFonts w:asciiTheme="minorHAnsi" w:eastAsia="Times New Roman" w:hAnsiTheme="minorHAnsi" w:cstheme="minorHAnsi"/>
                <w:i/>
                <w:iCs/>
                <w:sz w:val="22"/>
                <w:szCs w:val="22"/>
              </w:rPr>
              <w:t>%)</w:t>
            </w:r>
          </w:p>
        </w:tc>
      </w:tr>
      <w:tr w:rsidR="00CA2D56" w:rsidRPr="008A0AB3" w14:paraId="37210C61" w14:textId="77777777" w:rsidTr="00D012CA">
        <w:trPr>
          <w:trHeight w:val="276"/>
        </w:trPr>
        <w:tc>
          <w:tcPr>
            <w:tcW w:w="807" w:type="dxa"/>
            <w:vMerge/>
            <w:tcBorders>
              <w:top w:val="single" w:sz="8" w:space="0" w:color="auto"/>
              <w:left w:val="single" w:sz="8" w:space="0" w:color="auto"/>
              <w:bottom w:val="single" w:sz="8" w:space="0" w:color="auto"/>
            </w:tcBorders>
          </w:tcPr>
          <w:p w14:paraId="215A079B" w14:textId="77777777" w:rsidR="00CA2D56" w:rsidRPr="008A0AB3" w:rsidRDefault="00CA2D56" w:rsidP="00572DF8">
            <w:pPr>
              <w:pStyle w:val="Essay"/>
              <w:spacing w:line="240" w:lineRule="auto"/>
              <w:rPr>
                <w:rFonts w:asciiTheme="minorHAnsi" w:eastAsia="Times New Roman" w:hAnsiTheme="minorHAnsi" w:cstheme="minorHAnsi"/>
                <w:b/>
                <w:bCs/>
                <w:sz w:val="22"/>
                <w:szCs w:val="22"/>
              </w:rPr>
            </w:pPr>
          </w:p>
        </w:tc>
        <w:tc>
          <w:tcPr>
            <w:tcW w:w="1353" w:type="dxa"/>
            <w:tcBorders>
              <w:top w:val="single" w:sz="4" w:space="0" w:color="auto"/>
              <w:left w:val="single" w:sz="8" w:space="0" w:color="auto"/>
              <w:bottom w:val="single" w:sz="8" w:space="0" w:color="auto"/>
              <w:right w:val="single" w:sz="8" w:space="0" w:color="auto"/>
            </w:tcBorders>
            <w:vAlign w:val="center"/>
          </w:tcPr>
          <w:p w14:paraId="3AC6B01F" w14:textId="47C3106D" w:rsidR="00CA2D56" w:rsidRPr="008A0AB3" w:rsidRDefault="00CA2D56" w:rsidP="00572DF8">
            <w:pPr>
              <w:pStyle w:val="Essay"/>
              <w:spacing w:line="240" w:lineRule="auto"/>
              <w:rPr>
                <w:rFonts w:asciiTheme="minorHAnsi" w:eastAsia="Times New Roman" w:hAnsiTheme="minorHAnsi" w:cstheme="minorHAnsi"/>
                <w:b/>
                <w:bCs/>
                <w:sz w:val="22"/>
                <w:szCs w:val="22"/>
              </w:rPr>
            </w:pPr>
            <w:r w:rsidRPr="008A0AB3">
              <w:rPr>
                <w:rFonts w:asciiTheme="minorHAnsi" w:eastAsia="Times New Roman" w:hAnsiTheme="minorHAnsi" w:cstheme="minorHAnsi"/>
                <w:b/>
                <w:bCs/>
                <w:sz w:val="22"/>
                <w:szCs w:val="22"/>
              </w:rPr>
              <w:t>≥5 years old</w:t>
            </w:r>
          </w:p>
        </w:tc>
        <w:tc>
          <w:tcPr>
            <w:tcW w:w="2034" w:type="dxa"/>
            <w:tcBorders>
              <w:left w:val="single" w:sz="8" w:space="0" w:color="auto"/>
              <w:bottom w:val="single" w:sz="8" w:space="0" w:color="auto"/>
            </w:tcBorders>
          </w:tcPr>
          <w:p w14:paraId="735F5972" w14:textId="1160B5E6" w:rsidR="00CA2D56" w:rsidRPr="008A0AB3" w:rsidRDefault="00CA2D56" w:rsidP="00572DF8">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2,446,487 (30.</w:t>
            </w:r>
            <w:r>
              <w:rPr>
                <w:rFonts w:asciiTheme="minorHAnsi" w:eastAsia="Times New Roman" w:hAnsiTheme="minorHAnsi" w:cstheme="minorHAnsi"/>
                <w:sz w:val="22"/>
                <w:szCs w:val="22"/>
              </w:rPr>
              <w:t>9</w:t>
            </w:r>
            <w:r w:rsidRPr="008A0AB3">
              <w:rPr>
                <w:rFonts w:asciiTheme="minorHAnsi" w:eastAsia="Times New Roman" w:hAnsiTheme="minorHAnsi" w:cstheme="minorHAnsi"/>
                <w:sz w:val="22"/>
                <w:szCs w:val="22"/>
              </w:rPr>
              <w:t>%)</w:t>
            </w:r>
          </w:p>
        </w:tc>
        <w:tc>
          <w:tcPr>
            <w:tcW w:w="1964" w:type="dxa"/>
            <w:tcBorders>
              <w:bottom w:val="single" w:sz="8" w:space="0" w:color="auto"/>
              <w:right w:val="single" w:sz="8" w:space="0" w:color="auto"/>
            </w:tcBorders>
          </w:tcPr>
          <w:p w14:paraId="2BF74F7E" w14:textId="6E635EE1" w:rsidR="00CA2D56" w:rsidRPr="008A0AB3" w:rsidRDefault="00CA2D56" w:rsidP="00572DF8">
            <w:pPr>
              <w:pStyle w:val="Essay"/>
              <w:spacing w:line="240" w:lineRule="auto"/>
              <w:rPr>
                <w:rFonts w:asciiTheme="minorHAnsi" w:eastAsia="Times New Roman" w:hAnsiTheme="minorHAnsi" w:cstheme="minorHAnsi"/>
                <w:sz w:val="22"/>
                <w:szCs w:val="22"/>
              </w:rPr>
            </w:pPr>
            <w:r w:rsidRPr="008A0AB3">
              <w:rPr>
                <w:rFonts w:asciiTheme="minorHAnsi" w:eastAsia="Times New Roman" w:hAnsiTheme="minorHAnsi" w:cstheme="minorHAnsi"/>
                <w:sz w:val="22"/>
                <w:szCs w:val="22"/>
              </w:rPr>
              <w:t>2,271,107 (28.</w:t>
            </w:r>
            <w:r>
              <w:rPr>
                <w:rFonts w:asciiTheme="minorHAnsi" w:eastAsia="Times New Roman" w:hAnsiTheme="minorHAnsi" w:cstheme="minorHAnsi"/>
                <w:sz w:val="22"/>
                <w:szCs w:val="22"/>
              </w:rPr>
              <w:t>6</w:t>
            </w:r>
            <w:r w:rsidRPr="008A0AB3">
              <w:rPr>
                <w:rFonts w:asciiTheme="minorHAnsi" w:eastAsia="Times New Roman" w:hAnsiTheme="minorHAnsi" w:cstheme="minorHAnsi"/>
                <w:sz w:val="22"/>
                <w:szCs w:val="22"/>
              </w:rPr>
              <w:t>%)</w:t>
            </w:r>
          </w:p>
        </w:tc>
        <w:tc>
          <w:tcPr>
            <w:tcW w:w="1830" w:type="dxa"/>
            <w:tcBorders>
              <w:left w:val="single" w:sz="8" w:space="0" w:color="auto"/>
              <w:bottom w:val="single" w:sz="8" w:space="0" w:color="auto"/>
              <w:right w:val="single" w:sz="8" w:space="0" w:color="auto"/>
            </w:tcBorders>
          </w:tcPr>
          <w:p w14:paraId="49B16FF6" w14:textId="4403F146" w:rsidR="00CA2D56" w:rsidRPr="008A0AB3" w:rsidRDefault="00CA2D56" w:rsidP="00572DF8">
            <w:pPr>
              <w:pStyle w:val="Essay"/>
              <w:spacing w:line="240" w:lineRule="auto"/>
              <w:rPr>
                <w:rFonts w:asciiTheme="minorHAnsi" w:eastAsia="Times New Roman" w:hAnsiTheme="minorHAnsi" w:cstheme="minorHAnsi"/>
                <w:i/>
                <w:iCs/>
                <w:sz w:val="22"/>
                <w:szCs w:val="22"/>
              </w:rPr>
            </w:pPr>
            <w:r w:rsidRPr="008A0AB3">
              <w:rPr>
                <w:rFonts w:asciiTheme="minorHAnsi" w:eastAsia="Times New Roman" w:hAnsiTheme="minorHAnsi" w:cstheme="minorHAnsi"/>
                <w:i/>
                <w:iCs/>
                <w:sz w:val="22"/>
                <w:szCs w:val="22"/>
              </w:rPr>
              <w:t>4,717,593 (59.5%)</w:t>
            </w:r>
          </w:p>
        </w:tc>
      </w:tr>
      <w:tr w:rsidR="00CA2D56" w:rsidRPr="008A0AB3" w14:paraId="430CE85C" w14:textId="77777777" w:rsidTr="00D012CA">
        <w:trPr>
          <w:trHeight w:val="267"/>
        </w:trPr>
        <w:tc>
          <w:tcPr>
            <w:tcW w:w="807" w:type="dxa"/>
            <w:tcBorders>
              <w:top w:val="single" w:sz="8" w:space="0" w:color="auto"/>
              <w:left w:val="nil"/>
              <w:bottom w:val="nil"/>
              <w:right w:val="single" w:sz="8" w:space="0" w:color="auto"/>
            </w:tcBorders>
          </w:tcPr>
          <w:p w14:paraId="2F9EE1E5" w14:textId="77777777" w:rsidR="00CA2D56" w:rsidRPr="008A0AB3" w:rsidRDefault="00CA2D56" w:rsidP="00572DF8">
            <w:pPr>
              <w:pStyle w:val="Essay"/>
              <w:spacing w:line="240" w:lineRule="auto"/>
              <w:rPr>
                <w:rFonts w:asciiTheme="minorHAnsi" w:eastAsia="Times New Roman" w:hAnsiTheme="minorHAnsi" w:cstheme="minorHAnsi"/>
                <w:i/>
                <w:iCs/>
                <w:sz w:val="22"/>
                <w:szCs w:val="22"/>
              </w:rPr>
            </w:pPr>
          </w:p>
        </w:tc>
        <w:tc>
          <w:tcPr>
            <w:tcW w:w="1353" w:type="dxa"/>
            <w:tcBorders>
              <w:top w:val="single" w:sz="8" w:space="0" w:color="auto"/>
              <w:left w:val="single" w:sz="8" w:space="0" w:color="auto"/>
              <w:bottom w:val="single" w:sz="8" w:space="0" w:color="auto"/>
              <w:right w:val="single" w:sz="8" w:space="0" w:color="auto"/>
            </w:tcBorders>
            <w:vAlign w:val="center"/>
          </w:tcPr>
          <w:p w14:paraId="09E4C12E" w14:textId="15E28F44" w:rsidR="00CA2D56" w:rsidRPr="00D012CA" w:rsidRDefault="00CA2D56" w:rsidP="00572DF8">
            <w:pPr>
              <w:pStyle w:val="Essay"/>
              <w:spacing w:line="240" w:lineRule="auto"/>
              <w:rPr>
                <w:rFonts w:asciiTheme="minorHAnsi" w:eastAsia="Times New Roman" w:hAnsiTheme="minorHAnsi" w:cstheme="minorHAnsi"/>
                <w:b/>
                <w:bCs/>
                <w:i/>
                <w:iCs/>
                <w:sz w:val="22"/>
                <w:szCs w:val="22"/>
              </w:rPr>
            </w:pPr>
            <w:commentRangeStart w:id="59"/>
            <w:r w:rsidRPr="00D012CA">
              <w:rPr>
                <w:rFonts w:asciiTheme="minorHAnsi" w:eastAsia="Times New Roman" w:hAnsiTheme="minorHAnsi" w:cstheme="minorHAnsi"/>
                <w:b/>
                <w:bCs/>
                <w:i/>
                <w:iCs/>
                <w:sz w:val="22"/>
                <w:szCs w:val="22"/>
              </w:rPr>
              <w:t>Total</w:t>
            </w:r>
            <w:commentRangeEnd w:id="59"/>
            <w:r w:rsidRPr="00D012CA">
              <w:rPr>
                <w:rStyle w:val="CommentReference"/>
                <w:rFonts w:asciiTheme="minorHAnsi" w:hAnsiTheme="minorHAnsi" w:cstheme="minorHAnsi"/>
                <w:b/>
                <w:bCs/>
                <w:sz w:val="22"/>
                <w:szCs w:val="22"/>
              </w:rPr>
              <w:commentReference w:id="59"/>
            </w:r>
          </w:p>
        </w:tc>
        <w:tc>
          <w:tcPr>
            <w:tcW w:w="2034" w:type="dxa"/>
            <w:tcBorders>
              <w:top w:val="single" w:sz="8" w:space="0" w:color="auto"/>
              <w:left w:val="single" w:sz="8" w:space="0" w:color="auto"/>
              <w:bottom w:val="single" w:sz="8" w:space="0" w:color="auto"/>
            </w:tcBorders>
          </w:tcPr>
          <w:p w14:paraId="27D3B051" w14:textId="4F3CF2EB" w:rsidR="00CA2D56" w:rsidRPr="008A0AB3" w:rsidRDefault="00CA2D56" w:rsidP="00572DF8">
            <w:pPr>
              <w:pStyle w:val="Essay"/>
              <w:spacing w:line="240" w:lineRule="auto"/>
              <w:rPr>
                <w:rFonts w:asciiTheme="minorHAnsi" w:eastAsia="Times New Roman" w:hAnsiTheme="minorHAnsi" w:cstheme="minorHAnsi"/>
                <w:i/>
                <w:iCs/>
                <w:sz w:val="22"/>
                <w:szCs w:val="22"/>
              </w:rPr>
            </w:pPr>
            <w:r w:rsidRPr="008A0AB3">
              <w:rPr>
                <w:rFonts w:asciiTheme="minorHAnsi" w:eastAsia="Times New Roman" w:hAnsiTheme="minorHAnsi" w:cstheme="minorHAnsi"/>
                <w:i/>
                <w:iCs/>
                <w:sz w:val="22"/>
                <w:szCs w:val="22"/>
              </w:rPr>
              <w:t>4,037,899 (5</w:t>
            </w:r>
            <w:r>
              <w:rPr>
                <w:rFonts w:asciiTheme="minorHAnsi" w:eastAsia="Times New Roman" w:hAnsiTheme="minorHAnsi" w:cstheme="minorHAnsi"/>
                <w:i/>
                <w:iCs/>
                <w:sz w:val="22"/>
                <w:szCs w:val="22"/>
              </w:rPr>
              <w:t>1</w:t>
            </w:r>
            <w:r w:rsidRPr="008A0AB3">
              <w:rPr>
                <w:rFonts w:asciiTheme="minorHAnsi" w:eastAsia="Times New Roman" w:hAnsiTheme="minorHAnsi" w:cstheme="minorHAnsi"/>
                <w:i/>
                <w:iCs/>
                <w:sz w:val="22"/>
                <w:szCs w:val="22"/>
              </w:rPr>
              <w:t>.</w:t>
            </w:r>
            <w:r>
              <w:rPr>
                <w:rFonts w:asciiTheme="minorHAnsi" w:eastAsia="Times New Roman" w:hAnsiTheme="minorHAnsi" w:cstheme="minorHAnsi"/>
                <w:i/>
                <w:iCs/>
                <w:sz w:val="22"/>
                <w:szCs w:val="22"/>
              </w:rPr>
              <w:t>0</w:t>
            </w:r>
            <w:r w:rsidRPr="008A0AB3">
              <w:rPr>
                <w:rFonts w:asciiTheme="minorHAnsi" w:eastAsia="Times New Roman" w:hAnsiTheme="minorHAnsi" w:cstheme="minorHAnsi"/>
                <w:i/>
                <w:iCs/>
                <w:sz w:val="22"/>
                <w:szCs w:val="22"/>
              </w:rPr>
              <w:t>%)</w:t>
            </w:r>
          </w:p>
        </w:tc>
        <w:tc>
          <w:tcPr>
            <w:tcW w:w="1964" w:type="dxa"/>
            <w:tcBorders>
              <w:top w:val="single" w:sz="8" w:space="0" w:color="auto"/>
              <w:bottom w:val="single" w:sz="8" w:space="0" w:color="auto"/>
              <w:right w:val="single" w:sz="8" w:space="0" w:color="auto"/>
            </w:tcBorders>
          </w:tcPr>
          <w:p w14:paraId="7F1FEC83" w14:textId="3196EEA3" w:rsidR="00CA2D56" w:rsidRPr="008A0AB3" w:rsidRDefault="00CA2D56" w:rsidP="00572DF8">
            <w:pPr>
              <w:pStyle w:val="Essay"/>
              <w:spacing w:line="240" w:lineRule="auto"/>
              <w:rPr>
                <w:rFonts w:asciiTheme="minorHAnsi" w:eastAsia="Times New Roman" w:hAnsiTheme="minorHAnsi" w:cstheme="minorHAnsi"/>
                <w:i/>
                <w:iCs/>
                <w:sz w:val="22"/>
                <w:szCs w:val="22"/>
              </w:rPr>
            </w:pPr>
            <w:r w:rsidRPr="008A0AB3">
              <w:rPr>
                <w:rFonts w:asciiTheme="minorHAnsi" w:eastAsia="Times New Roman" w:hAnsiTheme="minorHAnsi" w:cstheme="minorHAnsi"/>
                <w:i/>
                <w:iCs/>
                <w:sz w:val="22"/>
                <w:szCs w:val="22"/>
              </w:rPr>
              <w:t>3,887,180 (49.</w:t>
            </w:r>
            <w:r>
              <w:rPr>
                <w:rFonts w:asciiTheme="minorHAnsi" w:eastAsia="Times New Roman" w:hAnsiTheme="minorHAnsi" w:cstheme="minorHAnsi"/>
                <w:i/>
                <w:iCs/>
                <w:sz w:val="22"/>
                <w:szCs w:val="22"/>
              </w:rPr>
              <w:t>0</w:t>
            </w:r>
            <w:r w:rsidRPr="008A0AB3">
              <w:rPr>
                <w:rFonts w:asciiTheme="minorHAnsi" w:eastAsia="Times New Roman" w:hAnsiTheme="minorHAnsi" w:cstheme="minorHAnsi"/>
                <w:i/>
                <w:iCs/>
                <w:sz w:val="22"/>
                <w:szCs w:val="22"/>
              </w:rPr>
              <w:t>%)</w:t>
            </w:r>
          </w:p>
        </w:tc>
        <w:tc>
          <w:tcPr>
            <w:tcW w:w="1830" w:type="dxa"/>
            <w:tcBorders>
              <w:top w:val="single" w:sz="8" w:space="0" w:color="auto"/>
              <w:left w:val="single" w:sz="8" w:space="0" w:color="auto"/>
              <w:bottom w:val="single" w:sz="8" w:space="0" w:color="auto"/>
              <w:right w:val="single" w:sz="8" w:space="0" w:color="auto"/>
            </w:tcBorders>
          </w:tcPr>
          <w:p w14:paraId="06C15CAC" w14:textId="77777777" w:rsidR="00CA2D56" w:rsidRPr="008A0AB3" w:rsidRDefault="00CA2D56" w:rsidP="00572DF8">
            <w:pPr>
              <w:pStyle w:val="Essay"/>
              <w:spacing w:line="240" w:lineRule="auto"/>
              <w:rPr>
                <w:rFonts w:asciiTheme="minorHAnsi" w:eastAsia="Times New Roman" w:hAnsiTheme="minorHAnsi" w:cstheme="minorHAnsi"/>
                <w:i/>
                <w:iCs/>
                <w:sz w:val="22"/>
                <w:szCs w:val="22"/>
              </w:rPr>
            </w:pPr>
            <w:r w:rsidRPr="008A0AB3">
              <w:rPr>
                <w:rFonts w:asciiTheme="minorHAnsi" w:eastAsia="Times New Roman" w:hAnsiTheme="minorHAnsi" w:cstheme="minorHAnsi"/>
                <w:i/>
                <w:iCs/>
                <w:sz w:val="22"/>
                <w:szCs w:val="22"/>
              </w:rPr>
              <w:t>7,925,079 (100%)</w:t>
            </w:r>
          </w:p>
        </w:tc>
      </w:tr>
    </w:tbl>
    <w:p w14:paraId="1778AD34" w14:textId="323CA22F" w:rsidR="00E5080D" w:rsidRPr="008A0AB3" w:rsidRDefault="002E2061" w:rsidP="00572DF8">
      <w:pPr>
        <w:pStyle w:val="Essay"/>
        <w:spacing w:line="240" w:lineRule="auto"/>
        <w:rPr>
          <w:rFonts w:asciiTheme="minorHAnsi" w:hAnsiTheme="minorHAnsi" w:cstheme="minorHAnsi"/>
          <w:sz w:val="22"/>
          <w:szCs w:val="22"/>
        </w:rPr>
      </w:pPr>
      <w:r w:rsidRPr="008A0AB3">
        <w:rPr>
          <w:rFonts w:asciiTheme="minorHAnsi" w:hAnsiTheme="minorHAnsi" w:cstheme="minorHAnsi"/>
          <w:noProof/>
          <w:sz w:val="22"/>
          <w:szCs w:val="22"/>
        </w:rPr>
        <mc:AlternateContent>
          <mc:Choice Requires="wpg">
            <w:drawing>
              <wp:anchor distT="0" distB="0" distL="114300" distR="114300" simplePos="0" relativeHeight="251652096" behindDoc="0" locked="0" layoutInCell="1" allowOverlap="1" wp14:anchorId="33CFA8D2" wp14:editId="0C7132B5">
                <wp:simplePos x="0" y="0"/>
                <wp:positionH relativeFrom="column">
                  <wp:posOffset>-749300</wp:posOffset>
                </wp:positionH>
                <wp:positionV relativeFrom="paragraph">
                  <wp:posOffset>251460</wp:posOffset>
                </wp:positionV>
                <wp:extent cx="7369812" cy="4198620"/>
                <wp:effectExtent l="0" t="0" r="2540" b="0"/>
                <wp:wrapSquare wrapText="bothSides"/>
                <wp:docPr id="12" name="Group 12"/>
                <wp:cNvGraphicFramePr/>
                <a:graphic xmlns:a="http://schemas.openxmlformats.org/drawingml/2006/main">
                  <a:graphicData uri="http://schemas.microsoft.com/office/word/2010/wordprocessingGroup">
                    <wpg:wgp>
                      <wpg:cNvGrpSpPr/>
                      <wpg:grpSpPr>
                        <a:xfrm>
                          <a:off x="0" y="0"/>
                          <a:ext cx="7369812" cy="4198620"/>
                          <a:chOff x="0" y="0"/>
                          <a:chExt cx="7370359" cy="4199107"/>
                        </a:xfrm>
                      </wpg:grpSpPr>
                      <wps:wsp>
                        <wps:cNvPr id="4" name="Text Box 4"/>
                        <wps:cNvSpPr txBox="1"/>
                        <wps:spPr>
                          <a:xfrm>
                            <a:off x="3257947" y="2037128"/>
                            <a:ext cx="3055847" cy="266731"/>
                          </a:xfrm>
                          <a:prstGeom prst="rect">
                            <a:avLst/>
                          </a:prstGeom>
                          <a:solidFill>
                            <a:prstClr val="white"/>
                          </a:solidFill>
                          <a:ln>
                            <a:noFill/>
                          </a:ln>
                        </wps:spPr>
                        <wps:txbx>
                          <w:txbxContent>
                            <w:p w14:paraId="22D4D1B2" w14:textId="77777777" w:rsidR="00752EEF" w:rsidRPr="00B0701D" w:rsidRDefault="00752EEF" w:rsidP="007151E0">
                              <w:pPr>
                                <w:pStyle w:val="Caption"/>
                                <w:jc w:val="center"/>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2" name="Group 42"/>
                        <wpg:cNvGrpSpPr/>
                        <wpg:grpSpPr>
                          <a:xfrm>
                            <a:off x="0" y="0"/>
                            <a:ext cx="7370359" cy="4199107"/>
                            <a:chOff x="0" y="0"/>
                            <a:chExt cx="7370359" cy="4041835"/>
                          </a:xfrm>
                        </wpg:grpSpPr>
                        <wpg:grpSp>
                          <wpg:cNvPr id="32" name="Group 32"/>
                          <wpg:cNvGrpSpPr/>
                          <wpg:grpSpPr>
                            <a:xfrm>
                              <a:off x="0" y="0"/>
                              <a:ext cx="7370359" cy="4041835"/>
                              <a:chOff x="0" y="0"/>
                              <a:chExt cx="7370359" cy="4041835"/>
                            </a:xfrm>
                          </wpg:grpSpPr>
                          <wpg:grpSp>
                            <wpg:cNvPr id="25" name="Group 25"/>
                            <wpg:cNvGrpSpPr/>
                            <wpg:grpSpPr>
                              <a:xfrm>
                                <a:off x="0" y="0"/>
                                <a:ext cx="7370359" cy="4041835"/>
                                <a:chOff x="0" y="0"/>
                                <a:chExt cx="7370991" cy="4042352"/>
                              </a:xfrm>
                            </wpg:grpSpPr>
                            <wpg:grpSp>
                              <wpg:cNvPr id="37" name="Group 37"/>
                              <wpg:cNvGrpSpPr/>
                              <wpg:grpSpPr>
                                <a:xfrm>
                                  <a:off x="0" y="1894353"/>
                                  <a:ext cx="7370991" cy="2147999"/>
                                  <a:chOff x="0" y="1894353"/>
                                  <a:chExt cx="7370991" cy="2147999"/>
                                </a:xfrm>
                              </wpg:grpSpPr>
                              <wps:wsp>
                                <wps:cNvPr id="29" name="Text Box 29"/>
                                <wps:cNvSpPr txBox="1"/>
                                <wps:spPr>
                                  <a:xfrm>
                                    <a:off x="3118986" y="2150882"/>
                                    <a:ext cx="4252005" cy="1805975"/>
                                  </a:xfrm>
                                  <a:prstGeom prst="rect">
                                    <a:avLst/>
                                  </a:prstGeom>
                                  <a:solidFill>
                                    <a:prstClr val="white"/>
                                  </a:solidFill>
                                  <a:ln>
                                    <a:noFill/>
                                  </a:ln>
                                </wps:spPr>
                                <wps:txbx>
                                  <w:txbxContent>
                                    <w:tbl>
                                      <w:tblPr>
                                        <w:tblW w:w="6210" w:type="dxa"/>
                                        <w:tblLook w:val="04A0" w:firstRow="1" w:lastRow="0" w:firstColumn="1" w:lastColumn="0" w:noHBand="0" w:noVBand="1"/>
                                      </w:tblPr>
                                      <w:tblGrid>
                                        <w:gridCol w:w="792"/>
                                        <w:gridCol w:w="1728"/>
                                        <w:gridCol w:w="2160"/>
                                        <w:gridCol w:w="1530"/>
                                      </w:tblGrid>
                                      <w:tr w:rsidR="00752EEF" w:rsidRPr="00325BC5" w14:paraId="5E91F757" w14:textId="77777777" w:rsidTr="002B2BB6">
                                        <w:trPr>
                                          <w:trHeight w:val="288"/>
                                        </w:trPr>
                                        <w:tc>
                                          <w:tcPr>
                                            <w:tcW w:w="792" w:type="dxa"/>
                                            <w:tcBorders>
                                              <w:top w:val="nil"/>
                                              <w:left w:val="nil"/>
                                              <w:bottom w:val="single" w:sz="4" w:space="0" w:color="8EA9DB"/>
                                              <w:right w:val="nil"/>
                                            </w:tcBorders>
                                            <w:shd w:val="clear" w:color="D9E1F2" w:fill="D9E1F2"/>
                                            <w:noWrap/>
                                            <w:vAlign w:val="bottom"/>
                                            <w:hideMark/>
                                          </w:tcPr>
                                          <w:p w14:paraId="398632E9" w14:textId="77777777" w:rsidR="00752EEF" w:rsidRPr="00325BC5" w:rsidRDefault="00752EEF" w:rsidP="002B2BB6">
                                            <w:pPr>
                                              <w:spacing w:after="0" w:line="240" w:lineRule="auto"/>
                                              <w:rPr>
                                                <w:rFonts w:ascii="Calibri" w:eastAsia="Times New Roman" w:hAnsi="Calibri" w:cs="Calibri"/>
                                                <w:b/>
                                                <w:bCs/>
                                                <w:color w:val="000000"/>
                                              </w:rPr>
                                            </w:pPr>
                                            <w:r>
                                              <w:rPr>
                                                <w:rFonts w:ascii="Calibri" w:eastAsia="Times New Roman" w:hAnsi="Calibri" w:cs="Calibri"/>
                                                <w:b/>
                                                <w:bCs/>
                                                <w:color w:val="000000"/>
                                              </w:rPr>
                                              <w:t>Year</w:t>
                                            </w:r>
                                          </w:p>
                                        </w:tc>
                                        <w:tc>
                                          <w:tcPr>
                                            <w:tcW w:w="1728" w:type="dxa"/>
                                            <w:tcBorders>
                                              <w:top w:val="nil"/>
                                              <w:left w:val="nil"/>
                                              <w:bottom w:val="single" w:sz="4" w:space="0" w:color="8EA9DB"/>
                                              <w:right w:val="nil"/>
                                            </w:tcBorders>
                                            <w:shd w:val="clear" w:color="D9E1F2" w:fill="D9E1F2"/>
                                            <w:noWrap/>
                                            <w:vAlign w:val="bottom"/>
                                            <w:hideMark/>
                                          </w:tcPr>
                                          <w:p w14:paraId="6C5BEFC1" w14:textId="77777777" w:rsidR="00752EEF" w:rsidRPr="00325BC5" w:rsidRDefault="00752EEF" w:rsidP="002B2BB6">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Syndromic Consultations</w:t>
                                            </w:r>
                                          </w:p>
                                        </w:tc>
                                        <w:tc>
                                          <w:tcPr>
                                            <w:tcW w:w="2160" w:type="dxa"/>
                                            <w:tcBorders>
                                              <w:top w:val="nil"/>
                                              <w:left w:val="nil"/>
                                              <w:bottom w:val="single" w:sz="4" w:space="0" w:color="8EA9DB"/>
                                              <w:right w:val="nil"/>
                                            </w:tcBorders>
                                            <w:shd w:val="clear" w:color="D9E1F2" w:fill="D9E1F2"/>
                                            <w:noWrap/>
                                            <w:vAlign w:val="bottom"/>
                                            <w:hideMark/>
                                          </w:tcPr>
                                          <w:p w14:paraId="1E09BA86" w14:textId="77777777" w:rsidR="00752EEF" w:rsidRPr="00325BC5" w:rsidRDefault="00752EEF" w:rsidP="002B2BB6">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Non-Syndromic Consultations</w:t>
                                            </w:r>
                                          </w:p>
                                        </w:tc>
                                        <w:tc>
                                          <w:tcPr>
                                            <w:tcW w:w="1530" w:type="dxa"/>
                                            <w:tcBorders>
                                              <w:top w:val="nil"/>
                                              <w:left w:val="nil"/>
                                              <w:bottom w:val="single" w:sz="4" w:space="0" w:color="8EA9DB"/>
                                              <w:right w:val="nil"/>
                                            </w:tcBorders>
                                            <w:shd w:val="clear" w:color="D9E1F2" w:fill="D9E1F2"/>
                                            <w:vAlign w:val="bottom"/>
                                          </w:tcPr>
                                          <w:p w14:paraId="76456072" w14:textId="77777777" w:rsidR="00752EEF" w:rsidRPr="00325BC5" w:rsidRDefault="00752EEF" w:rsidP="002B2BB6">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Total Consultations</w:t>
                                            </w:r>
                                          </w:p>
                                        </w:tc>
                                      </w:tr>
                                      <w:tr w:rsidR="00752EEF" w:rsidRPr="00325BC5" w14:paraId="38B211DD" w14:textId="77777777" w:rsidTr="002B2BB6">
                                        <w:trPr>
                                          <w:trHeight w:val="288"/>
                                        </w:trPr>
                                        <w:tc>
                                          <w:tcPr>
                                            <w:tcW w:w="792" w:type="dxa"/>
                                            <w:tcBorders>
                                              <w:top w:val="nil"/>
                                              <w:left w:val="nil"/>
                                              <w:bottom w:val="nil"/>
                                              <w:right w:val="nil"/>
                                            </w:tcBorders>
                                            <w:shd w:val="clear" w:color="auto" w:fill="auto"/>
                                            <w:noWrap/>
                                            <w:vAlign w:val="bottom"/>
                                            <w:hideMark/>
                                          </w:tcPr>
                                          <w:p w14:paraId="20CA9D3F"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2015</w:t>
                                            </w:r>
                                          </w:p>
                                        </w:tc>
                                        <w:tc>
                                          <w:tcPr>
                                            <w:tcW w:w="1728" w:type="dxa"/>
                                            <w:tcBorders>
                                              <w:top w:val="nil"/>
                                              <w:left w:val="nil"/>
                                              <w:bottom w:val="nil"/>
                                              <w:right w:val="nil"/>
                                            </w:tcBorders>
                                            <w:shd w:val="clear" w:color="auto" w:fill="auto"/>
                                            <w:noWrap/>
                                            <w:vAlign w:val="bottom"/>
                                            <w:hideMark/>
                                          </w:tcPr>
                                          <w:p w14:paraId="17FF4F28"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942,398</w:t>
                                            </w:r>
                                          </w:p>
                                        </w:tc>
                                        <w:tc>
                                          <w:tcPr>
                                            <w:tcW w:w="2160" w:type="dxa"/>
                                            <w:tcBorders>
                                              <w:top w:val="nil"/>
                                              <w:left w:val="nil"/>
                                              <w:bottom w:val="nil"/>
                                              <w:right w:val="nil"/>
                                            </w:tcBorders>
                                            <w:shd w:val="clear" w:color="auto" w:fill="auto"/>
                                            <w:noWrap/>
                                            <w:vAlign w:val="bottom"/>
                                            <w:hideMark/>
                                          </w:tcPr>
                                          <w:p w14:paraId="388C8022"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5,523,324</w:t>
                                            </w:r>
                                          </w:p>
                                        </w:tc>
                                        <w:tc>
                                          <w:tcPr>
                                            <w:tcW w:w="1530" w:type="dxa"/>
                                            <w:tcBorders>
                                              <w:top w:val="nil"/>
                                              <w:left w:val="nil"/>
                                              <w:bottom w:val="nil"/>
                                              <w:right w:val="nil"/>
                                            </w:tcBorders>
                                            <w:vAlign w:val="bottom"/>
                                          </w:tcPr>
                                          <w:p w14:paraId="011C6096"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6,465,722</w:t>
                                            </w:r>
                                          </w:p>
                                        </w:tc>
                                      </w:tr>
                                      <w:tr w:rsidR="00752EEF" w:rsidRPr="00325BC5" w14:paraId="406969A1" w14:textId="77777777" w:rsidTr="002B2BB6">
                                        <w:trPr>
                                          <w:trHeight w:val="288"/>
                                        </w:trPr>
                                        <w:tc>
                                          <w:tcPr>
                                            <w:tcW w:w="792" w:type="dxa"/>
                                            <w:tcBorders>
                                              <w:top w:val="nil"/>
                                              <w:left w:val="nil"/>
                                              <w:bottom w:val="nil"/>
                                              <w:right w:val="nil"/>
                                            </w:tcBorders>
                                            <w:shd w:val="clear" w:color="auto" w:fill="auto"/>
                                            <w:noWrap/>
                                            <w:vAlign w:val="bottom"/>
                                            <w:hideMark/>
                                          </w:tcPr>
                                          <w:p w14:paraId="22642E0B"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2016</w:t>
                                            </w:r>
                                          </w:p>
                                        </w:tc>
                                        <w:tc>
                                          <w:tcPr>
                                            <w:tcW w:w="1728" w:type="dxa"/>
                                            <w:tcBorders>
                                              <w:top w:val="nil"/>
                                              <w:left w:val="nil"/>
                                              <w:bottom w:val="nil"/>
                                              <w:right w:val="nil"/>
                                            </w:tcBorders>
                                            <w:shd w:val="clear" w:color="auto" w:fill="auto"/>
                                            <w:noWrap/>
                                            <w:vAlign w:val="bottom"/>
                                            <w:hideMark/>
                                          </w:tcPr>
                                          <w:p w14:paraId="78472A5E"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1,839,233</w:t>
                                            </w:r>
                                          </w:p>
                                        </w:tc>
                                        <w:tc>
                                          <w:tcPr>
                                            <w:tcW w:w="2160" w:type="dxa"/>
                                            <w:tcBorders>
                                              <w:top w:val="nil"/>
                                              <w:left w:val="nil"/>
                                              <w:bottom w:val="nil"/>
                                              <w:right w:val="nil"/>
                                            </w:tcBorders>
                                            <w:shd w:val="clear" w:color="auto" w:fill="auto"/>
                                            <w:noWrap/>
                                            <w:vAlign w:val="bottom"/>
                                            <w:hideMark/>
                                          </w:tcPr>
                                          <w:p w14:paraId="5D315833"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6,457,191</w:t>
                                            </w:r>
                                          </w:p>
                                        </w:tc>
                                        <w:tc>
                                          <w:tcPr>
                                            <w:tcW w:w="1530" w:type="dxa"/>
                                            <w:tcBorders>
                                              <w:top w:val="nil"/>
                                              <w:left w:val="nil"/>
                                              <w:bottom w:val="nil"/>
                                              <w:right w:val="nil"/>
                                            </w:tcBorders>
                                            <w:vAlign w:val="bottom"/>
                                          </w:tcPr>
                                          <w:p w14:paraId="491186B3"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8,296,424</w:t>
                                            </w:r>
                                          </w:p>
                                        </w:tc>
                                      </w:tr>
                                      <w:tr w:rsidR="00752EEF" w:rsidRPr="00325BC5" w14:paraId="35359919" w14:textId="77777777" w:rsidTr="002B2BB6">
                                        <w:trPr>
                                          <w:trHeight w:val="288"/>
                                        </w:trPr>
                                        <w:tc>
                                          <w:tcPr>
                                            <w:tcW w:w="792" w:type="dxa"/>
                                            <w:tcBorders>
                                              <w:top w:val="nil"/>
                                              <w:left w:val="nil"/>
                                              <w:bottom w:val="nil"/>
                                              <w:right w:val="nil"/>
                                            </w:tcBorders>
                                            <w:shd w:val="clear" w:color="auto" w:fill="auto"/>
                                            <w:noWrap/>
                                            <w:vAlign w:val="bottom"/>
                                            <w:hideMark/>
                                          </w:tcPr>
                                          <w:p w14:paraId="27060ED8"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2017</w:t>
                                            </w:r>
                                          </w:p>
                                        </w:tc>
                                        <w:tc>
                                          <w:tcPr>
                                            <w:tcW w:w="1728" w:type="dxa"/>
                                            <w:tcBorders>
                                              <w:top w:val="nil"/>
                                              <w:left w:val="nil"/>
                                              <w:bottom w:val="nil"/>
                                              <w:right w:val="nil"/>
                                            </w:tcBorders>
                                            <w:shd w:val="clear" w:color="auto" w:fill="auto"/>
                                            <w:noWrap/>
                                            <w:vAlign w:val="bottom"/>
                                            <w:hideMark/>
                                          </w:tcPr>
                                          <w:p w14:paraId="2E7447A4"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2,081,142</w:t>
                                            </w:r>
                                          </w:p>
                                        </w:tc>
                                        <w:tc>
                                          <w:tcPr>
                                            <w:tcW w:w="2160" w:type="dxa"/>
                                            <w:tcBorders>
                                              <w:top w:val="nil"/>
                                              <w:left w:val="nil"/>
                                              <w:bottom w:val="nil"/>
                                              <w:right w:val="nil"/>
                                            </w:tcBorders>
                                            <w:shd w:val="clear" w:color="auto" w:fill="auto"/>
                                            <w:noWrap/>
                                            <w:vAlign w:val="bottom"/>
                                            <w:hideMark/>
                                          </w:tcPr>
                                          <w:p w14:paraId="3DED29E2"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8,061,980</w:t>
                                            </w:r>
                                          </w:p>
                                        </w:tc>
                                        <w:tc>
                                          <w:tcPr>
                                            <w:tcW w:w="1530" w:type="dxa"/>
                                            <w:tcBorders>
                                              <w:top w:val="nil"/>
                                              <w:left w:val="nil"/>
                                              <w:bottom w:val="nil"/>
                                              <w:right w:val="nil"/>
                                            </w:tcBorders>
                                            <w:vAlign w:val="bottom"/>
                                          </w:tcPr>
                                          <w:p w14:paraId="4E6C8BA2"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10,143,122</w:t>
                                            </w:r>
                                          </w:p>
                                        </w:tc>
                                      </w:tr>
                                      <w:tr w:rsidR="00752EEF" w:rsidRPr="00325BC5" w14:paraId="196DC81B" w14:textId="77777777" w:rsidTr="002B2BB6">
                                        <w:trPr>
                                          <w:trHeight w:val="288"/>
                                        </w:trPr>
                                        <w:tc>
                                          <w:tcPr>
                                            <w:tcW w:w="792" w:type="dxa"/>
                                            <w:tcBorders>
                                              <w:top w:val="nil"/>
                                              <w:left w:val="nil"/>
                                              <w:right w:val="nil"/>
                                            </w:tcBorders>
                                            <w:shd w:val="clear" w:color="auto" w:fill="auto"/>
                                            <w:noWrap/>
                                            <w:vAlign w:val="bottom"/>
                                            <w:hideMark/>
                                          </w:tcPr>
                                          <w:p w14:paraId="643F265A"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2018</w:t>
                                            </w:r>
                                          </w:p>
                                        </w:tc>
                                        <w:tc>
                                          <w:tcPr>
                                            <w:tcW w:w="1728" w:type="dxa"/>
                                            <w:tcBorders>
                                              <w:top w:val="nil"/>
                                              <w:left w:val="nil"/>
                                              <w:right w:val="nil"/>
                                            </w:tcBorders>
                                            <w:shd w:val="clear" w:color="auto" w:fill="auto"/>
                                            <w:noWrap/>
                                            <w:vAlign w:val="bottom"/>
                                            <w:hideMark/>
                                          </w:tcPr>
                                          <w:p w14:paraId="65AF3577"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2,110,946</w:t>
                                            </w:r>
                                          </w:p>
                                        </w:tc>
                                        <w:tc>
                                          <w:tcPr>
                                            <w:tcW w:w="2160" w:type="dxa"/>
                                            <w:tcBorders>
                                              <w:top w:val="nil"/>
                                              <w:left w:val="nil"/>
                                              <w:right w:val="nil"/>
                                            </w:tcBorders>
                                            <w:shd w:val="clear" w:color="auto" w:fill="auto"/>
                                            <w:noWrap/>
                                            <w:vAlign w:val="bottom"/>
                                            <w:hideMark/>
                                          </w:tcPr>
                                          <w:p w14:paraId="0DA31038"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8,739,335</w:t>
                                            </w:r>
                                          </w:p>
                                        </w:tc>
                                        <w:tc>
                                          <w:tcPr>
                                            <w:tcW w:w="1530" w:type="dxa"/>
                                            <w:tcBorders>
                                              <w:top w:val="nil"/>
                                              <w:left w:val="nil"/>
                                              <w:right w:val="nil"/>
                                            </w:tcBorders>
                                            <w:vAlign w:val="bottom"/>
                                          </w:tcPr>
                                          <w:p w14:paraId="43B1DCBB"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10,850,281</w:t>
                                            </w:r>
                                          </w:p>
                                        </w:tc>
                                      </w:tr>
                                      <w:tr w:rsidR="00752EEF" w:rsidRPr="00325BC5" w14:paraId="74A834E4" w14:textId="77777777" w:rsidTr="002B2BB6">
                                        <w:trPr>
                                          <w:trHeight w:val="288"/>
                                        </w:trPr>
                                        <w:tc>
                                          <w:tcPr>
                                            <w:tcW w:w="792" w:type="dxa"/>
                                            <w:tcBorders>
                                              <w:left w:val="nil"/>
                                              <w:bottom w:val="single" w:sz="4" w:space="0" w:color="8EA9DB"/>
                                              <w:right w:val="nil"/>
                                            </w:tcBorders>
                                            <w:shd w:val="clear" w:color="auto" w:fill="auto"/>
                                            <w:noWrap/>
                                            <w:vAlign w:val="bottom"/>
                                            <w:hideMark/>
                                          </w:tcPr>
                                          <w:p w14:paraId="23A262F1" w14:textId="77777777" w:rsidR="00752EEF" w:rsidRPr="00325BC5" w:rsidRDefault="00752EEF" w:rsidP="002B2BB6">
                                            <w:pPr>
                                              <w:spacing w:after="0" w:line="240" w:lineRule="auto"/>
                                              <w:rPr>
                                                <w:rFonts w:ascii="Calibri" w:eastAsia="Times New Roman" w:hAnsi="Calibri" w:cs="Calibri"/>
                                                <w:b/>
                                                <w:bCs/>
                                                <w:color w:val="000000"/>
                                              </w:rPr>
                                            </w:pPr>
                                            <w:r>
                                              <w:rPr>
                                                <w:rFonts w:ascii="Calibri" w:hAnsi="Calibri" w:cs="Calibri"/>
                                                <w:color w:val="000000"/>
                                              </w:rPr>
                                              <w:t>2019</w:t>
                                            </w:r>
                                          </w:p>
                                        </w:tc>
                                        <w:tc>
                                          <w:tcPr>
                                            <w:tcW w:w="1728" w:type="dxa"/>
                                            <w:tcBorders>
                                              <w:left w:val="nil"/>
                                              <w:bottom w:val="single" w:sz="4" w:space="0" w:color="8EA9DB"/>
                                              <w:right w:val="nil"/>
                                            </w:tcBorders>
                                            <w:shd w:val="clear" w:color="auto" w:fill="auto"/>
                                            <w:noWrap/>
                                            <w:vAlign w:val="bottom"/>
                                            <w:hideMark/>
                                          </w:tcPr>
                                          <w:p w14:paraId="27BA74B2" w14:textId="77777777" w:rsidR="00752EEF" w:rsidRPr="00325BC5" w:rsidRDefault="00752EEF" w:rsidP="002B2BB6">
                                            <w:pPr>
                                              <w:spacing w:after="0" w:line="240" w:lineRule="auto"/>
                                              <w:jc w:val="right"/>
                                              <w:rPr>
                                                <w:rFonts w:ascii="Calibri" w:eastAsia="Times New Roman" w:hAnsi="Calibri" w:cs="Calibri"/>
                                                <w:b/>
                                                <w:bCs/>
                                                <w:color w:val="000000"/>
                                              </w:rPr>
                                            </w:pPr>
                                            <w:r>
                                              <w:rPr>
                                                <w:rFonts w:ascii="Calibri" w:hAnsi="Calibri"/>
                                                <w:color w:val="000000"/>
                                              </w:rPr>
                                              <w:t>951,360</w:t>
                                            </w:r>
                                          </w:p>
                                        </w:tc>
                                        <w:tc>
                                          <w:tcPr>
                                            <w:tcW w:w="2160" w:type="dxa"/>
                                            <w:tcBorders>
                                              <w:left w:val="nil"/>
                                              <w:bottom w:val="single" w:sz="4" w:space="0" w:color="8EA9DB"/>
                                              <w:right w:val="nil"/>
                                            </w:tcBorders>
                                            <w:shd w:val="clear" w:color="auto" w:fill="auto"/>
                                            <w:noWrap/>
                                            <w:vAlign w:val="bottom"/>
                                            <w:hideMark/>
                                          </w:tcPr>
                                          <w:p w14:paraId="371B8C88" w14:textId="77777777" w:rsidR="00752EEF" w:rsidRPr="00325BC5" w:rsidRDefault="00752EEF" w:rsidP="002B2BB6">
                                            <w:pPr>
                                              <w:spacing w:after="0" w:line="240" w:lineRule="auto"/>
                                              <w:jc w:val="right"/>
                                              <w:rPr>
                                                <w:rFonts w:ascii="Calibri" w:eastAsia="Times New Roman" w:hAnsi="Calibri" w:cs="Calibri"/>
                                                <w:b/>
                                                <w:bCs/>
                                                <w:color w:val="000000"/>
                                              </w:rPr>
                                            </w:pPr>
                                            <w:r>
                                              <w:rPr>
                                                <w:rFonts w:ascii="Calibri" w:hAnsi="Calibri"/>
                                                <w:color w:val="000000"/>
                                              </w:rPr>
                                              <w:t>3,870,340</w:t>
                                            </w:r>
                                          </w:p>
                                        </w:tc>
                                        <w:tc>
                                          <w:tcPr>
                                            <w:tcW w:w="1530" w:type="dxa"/>
                                            <w:tcBorders>
                                              <w:left w:val="nil"/>
                                              <w:bottom w:val="single" w:sz="4" w:space="0" w:color="8EA9DB"/>
                                              <w:right w:val="nil"/>
                                            </w:tcBorders>
                                            <w:shd w:val="clear" w:color="auto" w:fill="auto"/>
                                            <w:vAlign w:val="bottom"/>
                                          </w:tcPr>
                                          <w:p w14:paraId="36EB1C44" w14:textId="77777777" w:rsidR="00752EEF" w:rsidRPr="00325BC5" w:rsidRDefault="00752EEF" w:rsidP="002B2BB6">
                                            <w:pPr>
                                              <w:spacing w:after="0" w:line="240" w:lineRule="auto"/>
                                              <w:jc w:val="right"/>
                                              <w:rPr>
                                                <w:rFonts w:ascii="Calibri" w:eastAsia="Times New Roman" w:hAnsi="Calibri" w:cs="Calibri"/>
                                                <w:b/>
                                                <w:bCs/>
                                                <w:color w:val="000000"/>
                                              </w:rPr>
                                            </w:pPr>
                                            <w:r>
                                              <w:rPr>
                                                <w:rFonts w:ascii="Calibri" w:hAnsi="Calibri"/>
                                                <w:color w:val="000000"/>
                                              </w:rPr>
                                              <w:t>4,821,700</w:t>
                                            </w:r>
                                          </w:p>
                                        </w:tc>
                                      </w:tr>
                                      <w:tr w:rsidR="00752EEF" w:rsidRPr="00325BC5" w14:paraId="705986DE" w14:textId="77777777" w:rsidTr="002B2BB6">
                                        <w:trPr>
                                          <w:trHeight w:val="288"/>
                                        </w:trPr>
                                        <w:tc>
                                          <w:tcPr>
                                            <w:tcW w:w="792" w:type="dxa"/>
                                            <w:tcBorders>
                                              <w:top w:val="single" w:sz="4" w:space="0" w:color="8EA9DB"/>
                                              <w:left w:val="nil"/>
                                              <w:bottom w:val="nil"/>
                                              <w:right w:val="nil"/>
                                            </w:tcBorders>
                                            <w:shd w:val="clear" w:color="D9E1F2" w:fill="D9E1F2"/>
                                            <w:noWrap/>
                                          </w:tcPr>
                                          <w:p w14:paraId="74020703" w14:textId="77777777" w:rsidR="00752EEF" w:rsidRPr="00325BC5" w:rsidRDefault="00752EEF" w:rsidP="002B2BB6">
                                            <w:pPr>
                                              <w:spacing w:after="0" w:line="240" w:lineRule="auto"/>
                                              <w:rPr>
                                                <w:rFonts w:ascii="Calibri" w:eastAsia="Times New Roman" w:hAnsi="Calibri" w:cs="Calibri"/>
                                                <w:b/>
                                                <w:bCs/>
                                                <w:color w:val="000000"/>
                                              </w:rPr>
                                            </w:pPr>
                                            <w:r w:rsidRPr="00E82958">
                                              <w:rPr>
                                                <w:rFonts w:ascii="Calibri" w:hAnsi="Calibri" w:cs="Calibri"/>
                                                <w:b/>
                                                <w:bCs/>
                                                <w:color w:val="000000"/>
                                              </w:rPr>
                                              <w:t xml:space="preserve"> Total</w:t>
                                            </w:r>
                                          </w:p>
                                        </w:tc>
                                        <w:tc>
                                          <w:tcPr>
                                            <w:tcW w:w="1728" w:type="dxa"/>
                                            <w:tcBorders>
                                              <w:top w:val="single" w:sz="4" w:space="0" w:color="8EA9DB"/>
                                              <w:left w:val="nil"/>
                                              <w:bottom w:val="nil"/>
                                              <w:right w:val="nil"/>
                                            </w:tcBorders>
                                            <w:shd w:val="clear" w:color="D9E1F2" w:fill="D9E1F2"/>
                                            <w:noWrap/>
                                            <w:vAlign w:val="bottom"/>
                                          </w:tcPr>
                                          <w:p w14:paraId="0CD3E56B" w14:textId="3F6628C1" w:rsidR="00752EEF" w:rsidRPr="00325BC5" w:rsidRDefault="00752EEF" w:rsidP="002B2BB6">
                                            <w:pPr>
                                              <w:spacing w:after="0" w:line="240" w:lineRule="auto"/>
                                              <w:jc w:val="right"/>
                                              <w:rPr>
                                                <w:rFonts w:ascii="Calibri" w:eastAsia="Times New Roman" w:hAnsi="Calibri" w:cs="Calibri"/>
                                                <w:b/>
                                                <w:bCs/>
                                                <w:color w:val="000000"/>
                                              </w:rPr>
                                            </w:pPr>
                                            <w:r w:rsidRPr="00091D63">
                                              <w:rPr>
                                                <w:rFonts w:ascii="Calibri" w:hAnsi="Calibri"/>
                                                <w:b/>
                                                <w:bCs/>
                                                <w:color w:val="000000"/>
                                              </w:rPr>
                                              <w:t>7,925,079</w:t>
                                            </w:r>
                                            <w:r>
                                              <w:rPr>
                                                <w:rFonts w:ascii="Calibri" w:hAnsi="Calibri"/>
                                                <w:b/>
                                                <w:bCs/>
                                                <w:color w:val="000000"/>
                                              </w:rPr>
                                              <w:t xml:space="preserve">  </w:t>
                                            </w:r>
                                            <w:r w:rsidRPr="00B0258C">
                                              <w:rPr>
                                                <w:rFonts w:ascii="Calibri" w:hAnsi="Calibri"/>
                                                <w:i/>
                                                <w:iCs/>
                                                <w:color w:val="000000"/>
                                              </w:rPr>
                                              <w:t xml:space="preserve">(19.5%) </w:t>
                                            </w:r>
                                          </w:p>
                                        </w:tc>
                                        <w:tc>
                                          <w:tcPr>
                                            <w:tcW w:w="2160" w:type="dxa"/>
                                            <w:tcBorders>
                                              <w:top w:val="single" w:sz="4" w:space="0" w:color="8EA9DB"/>
                                              <w:left w:val="nil"/>
                                              <w:bottom w:val="nil"/>
                                              <w:right w:val="nil"/>
                                            </w:tcBorders>
                                            <w:shd w:val="clear" w:color="D9E1F2" w:fill="D9E1F2"/>
                                            <w:noWrap/>
                                            <w:vAlign w:val="bottom"/>
                                          </w:tcPr>
                                          <w:p w14:paraId="3814FFEE" w14:textId="77777777" w:rsidR="00752EEF" w:rsidRDefault="00752EEF" w:rsidP="002B2BB6">
                                            <w:pPr>
                                              <w:spacing w:after="0" w:line="240" w:lineRule="auto"/>
                                              <w:jc w:val="right"/>
                                              <w:rPr>
                                                <w:rFonts w:ascii="Calibri" w:hAnsi="Calibri"/>
                                                <w:b/>
                                                <w:bCs/>
                                                <w:color w:val="000000"/>
                                              </w:rPr>
                                            </w:pPr>
                                            <w:r w:rsidRPr="00091D63">
                                              <w:rPr>
                                                <w:rFonts w:ascii="Calibri" w:hAnsi="Calibri"/>
                                                <w:b/>
                                                <w:bCs/>
                                                <w:color w:val="000000"/>
                                              </w:rPr>
                                              <w:t>32,652,170</w:t>
                                            </w:r>
                                            <w:r>
                                              <w:rPr>
                                                <w:rFonts w:ascii="Calibri" w:hAnsi="Calibri"/>
                                                <w:b/>
                                                <w:bCs/>
                                                <w:color w:val="000000"/>
                                              </w:rPr>
                                              <w:t xml:space="preserve"> </w:t>
                                            </w:r>
                                          </w:p>
                                          <w:p w14:paraId="18AB20EF" w14:textId="211EE262" w:rsidR="00752EEF" w:rsidRPr="00325BC5" w:rsidRDefault="00752EEF" w:rsidP="002B2BB6">
                                            <w:pPr>
                                              <w:spacing w:after="0" w:line="240" w:lineRule="auto"/>
                                              <w:jc w:val="right"/>
                                              <w:rPr>
                                                <w:rFonts w:ascii="Calibri" w:eastAsia="Times New Roman" w:hAnsi="Calibri" w:cs="Calibri"/>
                                                <w:b/>
                                                <w:bCs/>
                                                <w:color w:val="000000"/>
                                              </w:rPr>
                                            </w:pPr>
                                            <w:r w:rsidRPr="00B0258C">
                                              <w:rPr>
                                                <w:rFonts w:ascii="Calibri" w:hAnsi="Calibri"/>
                                                <w:i/>
                                                <w:iCs/>
                                                <w:color w:val="000000"/>
                                              </w:rPr>
                                              <w:t>(80.</w:t>
                                            </w:r>
                                            <w:r>
                                              <w:rPr>
                                                <w:rFonts w:ascii="Calibri" w:hAnsi="Calibri"/>
                                                <w:i/>
                                                <w:iCs/>
                                                <w:color w:val="000000"/>
                                              </w:rPr>
                                              <w:t>5</w:t>
                                            </w:r>
                                            <w:r w:rsidRPr="00B0258C">
                                              <w:rPr>
                                                <w:rFonts w:ascii="Calibri" w:hAnsi="Calibri"/>
                                                <w:i/>
                                                <w:iCs/>
                                                <w:color w:val="000000"/>
                                              </w:rPr>
                                              <w:t>%)</w:t>
                                            </w:r>
                                          </w:p>
                                        </w:tc>
                                        <w:tc>
                                          <w:tcPr>
                                            <w:tcW w:w="1530" w:type="dxa"/>
                                            <w:tcBorders>
                                              <w:top w:val="single" w:sz="4" w:space="0" w:color="8EA9DB"/>
                                              <w:left w:val="nil"/>
                                              <w:bottom w:val="nil"/>
                                              <w:right w:val="nil"/>
                                            </w:tcBorders>
                                            <w:shd w:val="clear" w:color="D9E1F2" w:fill="D9E1F2"/>
                                          </w:tcPr>
                                          <w:p w14:paraId="781B31A2" w14:textId="77777777" w:rsidR="00752EEF" w:rsidRDefault="00752EEF" w:rsidP="002B2BB6">
                                            <w:pPr>
                                              <w:spacing w:after="0" w:line="240" w:lineRule="auto"/>
                                              <w:jc w:val="right"/>
                                              <w:rPr>
                                                <w:rFonts w:ascii="Calibri" w:hAnsi="Calibri"/>
                                                <w:b/>
                                                <w:bCs/>
                                                <w:color w:val="000000"/>
                                              </w:rPr>
                                            </w:pPr>
                                            <w:r w:rsidRPr="00091D63">
                                              <w:rPr>
                                                <w:rFonts w:ascii="Calibri" w:hAnsi="Calibri"/>
                                                <w:b/>
                                                <w:bCs/>
                                                <w:color w:val="000000"/>
                                              </w:rPr>
                                              <w:t>40,577,249</w:t>
                                            </w:r>
                                          </w:p>
                                          <w:p w14:paraId="464C18A0" w14:textId="77777777" w:rsidR="00752EEF" w:rsidRPr="00325BC5" w:rsidRDefault="00752EEF" w:rsidP="002B2BB6">
                                            <w:pPr>
                                              <w:spacing w:after="0" w:line="240" w:lineRule="auto"/>
                                              <w:jc w:val="right"/>
                                              <w:rPr>
                                                <w:rFonts w:ascii="Calibri" w:eastAsia="Times New Roman" w:hAnsi="Calibri" w:cs="Calibri"/>
                                                <w:b/>
                                                <w:bCs/>
                                                <w:color w:val="000000"/>
                                              </w:rPr>
                                            </w:pPr>
                                            <w:r w:rsidRPr="00BB01A7">
                                              <w:rPr>
                                                <w:rFonts w:ascii="Calibri" w:eastAsia="Times New Roman" w:hAnsi="Calibri" w:cs="Calibri"/>
                                                <w:i/>
                                                <w:iCs/>
                                                <w:color w:val="000000"/>
                                              </w:rPr>
                                              <w:t>(100%)</w:t>
                                            </w:r>
                                          </w:p>
                                        </w:tc>
                                      </w:tr>
                                    </w:tbl>
                                    <w:p w14:paraId="3597DD33" w14:textId="77777777" w:rsidR="00752EEF" w:rsidRPr="007B7319" w:rsidRDefault="00752EEF" w:rsidP="007151E0">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7" name="Text Box 27"/>
                                <wps:cNvSpPr txBox="1"/>
                                <wps:spPr>
                                  <a:xfrm>
                                    <a:off x="131231" y="1894353"/>
                                    <a:ext cx="3056744" cy="256774"/>
                                  </a:xfrm>
                                  <a:prstGeom prst="rect">
                                    <a:avLst/>
                                  </a:prstGeom>
                                  <a:solidFill>
                                    <a:prstClr val="white"/>
                                  </a:solidFill>
                                  <a:ln>
                                    <a:noFill/>
                                  </a:ln>
                                </wps:spPr>
                                <wps:txbx>
                                  <w:txbxContent>
                                    <w:p w14:paraId="0D9B6162" w14:textId="77777777" w:rsidR="00752EEF" w:rsidRPr="00B0701D" w:rsidRDefault="00752EEF" w:rsidP="007151E0">
                                      <w:pPr>
                                        <w:pStyle w:val="Caption"/>
                                        <w:jc w:val="center"/>
                                        <w:rPr>
                                          <w:noProof/>
                                        </w:rPr>
                                      </w:pPr>
                                      <w:r>
                                        <w:t xml:space="preserve">Figure </w:t>
                                      </w:r>
                                      <w:fldSimple w:instr=" SEQ Figure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1" name="Text Box 21"/>
                                <wps:cNvSpPr txBox="1"/>
                                <wps:spPr>
                                  <a:xfrm>
                                    <a:off x="0" y="3785578"/>
                                    <a:ext cx="3118984" cy="256774"/>
                                  </a:xfrm>
                                  <a:prstGeom prst="rect">
                                    <a:avLst/>
                                  </a:prstGeom>
                                  <a:solidFill>
                                    <a:prstClr val="white"/>
                                  </a:solidFill>
                                  <a:ln>
                                    <a:noFill/>
                                  </a:ln>
                                </wps:spPr>
                                <wps:txbx>
                                  <w:txbxContent>
                                    <w:p w14:paraId="475CC771" w14:textId="77777777" w:rsidR="00752EEF" w:rsidRPr="00084252" w:rsidRDefault="00752EEF" w:rsidP="007151E0">
                                      <w:pPr>
                                        <w:pStyle w:val="Caption"/>
                                        <w:jc w:val="center"/>
                                        <w:rPr>
                                          <w:noProof/>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4" name="Picture 2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144609" y="0"/>
                                  <a:ext cx="3142410" cy="1938866"/>
                                </a:xfrm>
                                <a:prstGeom prst="rect">
                                  <a:avLst/>
                                </a:prstGeom>
                              </pic:spPr>
                            </pic:pic>
                          </wpg:grpSp>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3500" y="0"/>
                                <a:ext cx="3079750" cy="1900555"/>
                              </a:xfrm>
                              <a:prstGeom prst="rect">
                                <a:avLst/>
                              </a:prstGeom>
                            </pic:spPr>
                          </pic:pic>
                        </wpg:grpSp>
                        <pic:pic xmlns:pic="http://schemas.openxmlformats.org/drawingml/2006/picture">
                          <pic:nvPicPr>
                            <pic:cNvPr id="41" name="Picture 4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77800" y="2065866"/>
                              <a:ext cx="2785397" cy="1718734"/>
                            </a:xfrm>
                            <a:prstGeom prst="rect">
                              <a:avLst/>
                            </a:prstGeom>
                          </pic:spPr>
                        </pic:pic>
                      </wpg:grpSp>
                    </wpg:wgp>
                  </a:graphicData>
                </a:graphic>
              </wp:anchor>
            </w:drawing>
          </mc:Choice>
          <mc:Fallback>
            <w:pict>
              <v:group w14:anchorId="33CFA8D2" id="Group 12" o:spid="_x0000_s1026" style="position:absolute;left:0;text-align:left;margin-left:-59pt;margin-top:19.8pt;width:580.3pt;height:330.6pt;z-index:251652096" coordsize="73703,4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">
                <v:shapetype id="_x0000_t202" coordsize="21600,21600" o:spt="202" path="m,l,21600r21600,l21600,xe">
                  <v:stroke joinstyle="miter"/>
                  <v:path gradientshapeok="t" o:connecttype="rect"/>
                </v:shapetype>
                <v:shape id="Text Box 4" o:spid="_x0000_s1027" type="#_x0000_t202" style="position:absolute;left:32579;top:20371;width:305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22D4D1B2" w14:textId="77777777" w:rsidR="00752EEF" w:rsidRPr="00B0701D" w:rsidRDefault="00752EEF" w:rsidP="007151E0">
                        <w:pPr>
                          <w:pStyle w:val="Caption"/>
                          <w:jc w:val="center"/>
                          <w:rPr>
                            <w:noProof/>
                          </w:rPr>
                        </w:pPr>
                        <w:r>
                          <w:t>Figure 2</w:t>
                        </w:r>
                      </w:p>
                    </w:txbxContent>
                  </v:textbox>
                </v:shape>
                <v:group id="Group 42" o:spid="_x0000_s1028" style="position:absolute;width:73703;height:41991" coordsize="73703,4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32" o:spid="_x0000_s1029" style="position:absolute;width:73703;height:40418" coordsize="73703,4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5" o:spid="_x0000_s1030" style="position:absolute;width:73703;height:40418" coordsize="73709,40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7" o:spid="_x0000_s1031" style="position:absolute;top:18943;width:73709;height:21480" coordorigin=",18943" coordsize="73709,21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Text Box 29" o:spid="_x0000_s1032" type="#_x0000_t202" style="position:absolute;left:31189;top:21508;width:42520;height:18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tbl>
                                <w:tblPr>
                                  <w:tblW w:w="6210" w:type="dxa"/>
                                  <w:tblLook w:val="04A0" w:firstRow="1" w:lastRow="0" w:firstColumn="1" w:lastColumn="0" w:noHBand="0" w:noVBand="1"/>
                                </w:tblPr>
                                <w:tblGrid>
                                  <w:gridCol w:w="792"/>
                                  <w:gridCol w:w="1728"/>
                                  <w:gridCol w:w="2160"/>
                                  <w:gridCol w:w="1530"/>
                                </w:tblGrid>
                                <w:tr w:rsidR="00752EEF" w:rsidRPr="00325BC5" w14:paraId="5E91F757" w14:textId="77777777" w:rsidTr="002B2BB6">
                                  <w:trPr>
                                    <w:trHeight w:val="288"/>
                                  </w:trPr>
                                  <w:tc>
                                    <w:tcPr>
                                      <w:tcW w:w="792" w:type="dxa"/>
                                      <w:tcBorders>
                                        <w:top w:val="nil"/>
                                        <w:left w:val="nil"/>
                                        <w:bottom w:val="single" w:sz="4" w:space="0" w:color="8EA9DB"/>
                                        <w:right w:val="nil"/>
                                      </w:tcBorders>
                                      <w:shd w:val="clear" w:color="D9E1F2" w:fill="D9E1F2"/>
                                      <w:noWrap/>
                                      <w:vAlign w:val="bottom"/>
                                      <w:hideMark/>
                                    </w:tcPr>
                                    <w:p w14:paraId="398632E9" w14:textId="77777777" w:rsidR="00752EEF" w:rsidRPr="00325BC5" w:rsidRDefault="00752EEF" w:rsidP="002B2BB6">
                                      <w:pPr>
                                        <w:spacing w:after="0" w:line="240" w:lineRule="auto"/>
                                        <w:rPr>
                                          <w:rFonts w:ascii="Calibri" w:eastAsia="Times New Roman" w:hAnsi="Calibri" w:cs="Calibri"/>
                                          <w:b/>
                                          <w:bCs/>
                                          <w:color w:val="000000"/>
                                        </w:rPr>
                                      </w:pPr>
                                      <w:r>
                                        <w:rPr>
                                          <w:rFonts w:ascii="Calibri" w:eastAsia="Times New Roman" w:hAnsi="Calibri" w:cs="Calibri"/>
                                          <w:b/>
                                          <w:bCs/>
                                          <w:color w:val="000000"/>
                                        </w:rPr>
                                        <w:t>Year</w:t>
                                      </w:r>
                                    </w:p>
                                  </w:tc>
                                  <w:tc>
                                    <w:tcPr>
                                      <w:tcW w:w="1728" w:type="dxa"/>
                                      <w:tcBorders>
                                        <w:top w:val="nil"/>
                                        <w:left w:val="nil"/>
                                        <w:bottom w:val="single" w:sz="4" w:space="0" w:color="8EA9DB"/>
                                        <w:right w:val="nil"/>
                                      </w:tcBorders>
                                      <w:shd w:val="clear" w:color="D9E1F2" w:fill="D9E1F2"/>
                                      <w:noWrap/>
                                      <w:vAlign w:val="bottom"/>
                                      <w:hideMark/>
                                    </w:tcPr>
                                    <w:p w14:paraId="6C5BEFC1" w14:textId="77777777" w:rsidR="00752EEF" w:rsidRPr="00325BC5" w:rsidRDefault="00752EEF" w:rsidP="002B2BB6">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Syndromic Consultations</w:t>
                                      </w:r>
                                    </w:p>
                                  </w:tc>
                                  <w:tc>
                                    <w:tcPr>
                                      <w:tcW w:w="2160" w:type="dxa"/>
                                      <w:tcBorders>
                                        <w:top w:val="nil"/>
                                        <w:left w:val="nil"/>
                                        <w:bottom w:val="single" w:sz="4" w:space="0" w:color="8EA9DB"/>
                                        <w:right w:val="nil"/>
                                      </w:tcBorders>
                                      <w:shd w:val="clear" w:color="D9E1F2" w:fill="D9E1F2"/>
                                      <w:noWrap/>
                                      <w:vAlign w:val="bottom"/>
                                      <w:hideMark/>
                                    </w:tcPr>
                                    <w:p w14:paraId="1E09BA86" w14:textId="77777777" w:rsidR="00752EEF" w:rsidRPr="00325BC5" w:rsidRDefault="00752EEF" w:rsidP="002B2BB6">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Non-Syndromic Consultations</w:t>
                                      </w:r>
                                    </w:p>
                                  </w:tc>
                                  <w:tc>
                                    <w:tcPr>
                                      <w:tcW w:w="1530" w:type="dxa"/>
                                      <w:tcBorders>
                                        <w:top w:val="nil"/>
                                        <w:left w:val="nil"/>
                                        <w:bottom w:val="single" w:sz="4" w:space="0" w:color="8EA9DB"/>
                                        <w:right w:val="nil"/>
                                      </w:tcBorders>
                                      <w:shd w:val="clear" w:color="D9E1F2" w:fill="D9E1F2"/>
                                      <w:vAlign w:val="bottom"/>
                                    </w:tcPr>
                                    <w:p w14:paraId="76456072" w14:textId="77777777" w:rsidR="00752EEF" w:rsidRPr="00325BC5" w:rsidRDefault="00752EEF" w:rsidP="002B2BB6">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Total Consultations</w:t>
                                      </w:r>
                                    </w:p>
                                  </w:tc>
                                </w:tr>
                                <w:tr w:rsidR="00752EEF" w:rsidRPr="00325BC5" w14:paraId="38B211DD" w14:textId="77777777" w:rsidTr="002B2BB6">
                                  <w:trPr>
                                    <w:trHeight w:val="288"/>
                                  </w:trPr>
                                  <w:tc>
                                    <w:tcPr>
                                      <w:tcW w:w="792" w:type="dxa"/>
                                      <w:tcBorders>
                                        <w:top w:val="nil"/>
                                        <w:left w:val="nil"/>
                                        <w:bottom w:val="nil"/>
                                        <w:right w:val="nil"/>
                                      </w:tcBorders>
                                      <w:shd w:val="clear" w:color="auto" w:fill="auto"/>
                                      <w:noWrap/>
                                      <w:vAlign w:val="bottom"/>
                                      <w:hideMark/>
                                    </w:tcPr>
                                    <w:p w14:paraId="20CA9D3F"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2015</w:t>
                                      </w:r>
                                    </w:p>
                                  </w:tc>
                                  <w:tc>
                                    <w:tcPr>
                                      <w:tcW w:w="1728" w:type="dxa"/>
                                      <w:tcBorders>
                                        <w:top w:val="nil"/>
                                        <w:left w:val="nil"/>
                                        <w:bottom w:val="nil"/>
                                        <w:right w:val="nil"/>
                                      </w:tcBorders>
                                      <w:shd w:val="clear" w:color="auto" w:fill="auto"/>
                                      <w:noWrap/>
                                      <w:vAlign w:val="bottom"/>
                                      <w:hideMark/>
                                    </w:tcPr>
                                    <w:p w14:paraId="17FF4F28"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942,398</w:t>
                                      </w:r>
                                    </w:p>
                                  </w:tc>
                                  <w:tc>
                                    <w:tcPr>
                                      <w:tcW w:w="2160" w:type="dxa"/>
                                      <w:tcBorders>
                                        <w:top w:val="nil"/>
                                        <w:left w:val="nil"/>
                                        <w:bottom w:val="nil"/>
                                        <w:right w:val="nil"/>
                                      </w:tcBorders>
                                      <w:shd w:val="clear" w:color="auto" w:fill="auto"/>
                                      <w:noWrap/>
                                      <w:vAlign w:val="bottom"/>
                                      <w:hideMark/>
                                    </w:tcPr>
                                    <w:p w14:paraId="388C8022"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5,523,324</w:t>
                                      </w:r>
                                    </w:p>
                                  </w:tc>
                                  <w:tc>
                                    <w:tcPr>
                                      <w:tcW w:w="1530" w:type="dxa"/>
                                      <w:tcBorders>
                                        <w:top w:val="nil"/>
                                        <w:left w:val="nil"/>
                                        <w:bottom w:val="nil"/>
                                        <w:right w:val="nil"/>
                                      </w:tcBorders>
                                      <w:vAlign w:val="bottom"/>
                                    </w:tcPr>
                                    <w:p w14:paraId="011C6096"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6,465,722</w:t>
                                      </w:r>
                                    </w:p>
                                  </w:tc>
                                </w:tr>
                                <w:tr w:rsidR="00752EEF" w:rsidRPr="00325BC5" w14:paraId="406969A1" w14:textId="77777777" w:rsidTr="002B2BB6">
                                  <w:trPr>
                                    <w:trHeight w:val="288"/>
                                  </w:trPr>
                                  <w:tc>
                                    <w:tcPr>
                                      <w:tcW w:w="792" w:type="dxa"/>
                                      <w:tcBorders>
                                        <w:top w:val="nil"/>
                                        <w:left w:val="nil"/>
                                        <w:bottom w:val="nil"/>
                                        <w:right w:val="nil"/>
                                      </w:tcBorders>
                                      <w:shd w:val="clear" w:color="auto" w:fill="auto"/>
                                      <w:noWrap/>
                                      <w:vAlign w:val="bottom"/>
                                      <w:hideMark/>
                                    </w:tcPr>
                                    <w:p w14:paraId="22642E0B"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2016</w:t>
                                      </w:r>
                                    </w:p>
                                  </w:tc>
                                  <w:tc>
                                    <w:tcPr>
                                      <w:tcW w:w="1728" w:type="dxa"/>
                                      <w:tcBorders>
                                        <w:top w:val="nil"/>
                                        <w:left w:val="nil"/>
                                        <w:bottom w:val="nil"/>
                                        <w:right w:val="nil"/>
                                      </w:tcBorders>
                                      <w:shd w:val="clear" w:color="auto" w:fill="auto"/>
                                      <w:noWrap/>
                                      <w:vAlign w:val="bottom"/>
                                      <w:hideMark/>
                                    </w:tcPr>
                                    <w:p w14:paraId="78472A5E"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1,839,233</w:t>
                                      </w:r>
                                    </w:p>
                                  </w:tc>
                                  <w:tc>
                                    <w:tcPr>
                                      <w:tcW w:w="2160" w:type="dxa"/>
                                      <w:tcBorders>
                                        <w:top w:val="nil"/>
                                        <w:left w:val="nil"/>
                                        <w:bottom w:val="nil"/>
                                        <w:right w:val="nil"/>
                                      </w:tcBorders>
                                      <w:shd w:val="clear" w:color="auto" w:fill="auto"/>
                                      <w:noWrap/>
                                      <w:vAlign w:val="bottom"/>
                                      <w:hideMark/>
                                    </w:tcPr>
                                    <w:p w14:paraId="5D315833"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6,457,191</w:t>
                                      </w:r>
                                    </w:p>
                                  </w:tc>
                                  <w:tc>
                                    <w:tcPr>
                                      <w:tcW w:w="1530" w:type="dxa"/>
                                      <w:tcBorders>
                                        <w:top w:val="nil"/>
                                        <w:left w:val="nil"/>
                                        <w:bottom w:val="nil"/>
                                        <w:right w:val="nil"/>
                                      </w:tcBorders>
                                      <w:vAlign w:val="bottom"/>
                                    </w:tcPr>
                                    <w:p w14:paraId="491186B3"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8,296,424</w:t>
                                      </w:r>
                                    </w:p>
                                  </w:tc>
                                </w:tr>
                                <w:tr w:rsidR="00752EEF" w:rsidRPr="00325BC5" w14:paraId="35359919" w14:textId="77777777" w:rsidTr="002B2BB6">
                                  <w:trPr>
                                    <w:trHeight w:val="288"/>
                                  </w:trPr>
                                  <w:tc>
                                    <w:tcPr>
                                      <w:tcW w:w="792" w:type="dxa"/>
                                      <w:tcBorders>
                                        <w:top w:val="nil"/>
                                        <w:left w:val="nil"/>
                                        <w:bottom w:val="nil"/>
                                        <w:right w:val="nil"/>
                                      </w:tcBorders>
                                      <w:shd w:val="clear" w:color="auto" w:fill="auto"/>
                                      <w:noWrap/>
                                      <w:vAlign w:val="bottom"/>
                                      <w:hideMark/>
                                    </w:tcPr>
                                    <w:p w14:paraId="27060ED8"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2017</w:t>
                                      </w:r>
                                    </w:p>
                                  </w:tc>
                                  <w:tc>
                                    <w:tcPr>
                                      <w:tcW w:w="1728" w:type="dxa"/>
                                      <w:tcBorders>
                                        <w:top w:val="nil"/>
                                        <w:left w:val="nil"/>
                                        <w:bottom w:val="nil"/>
                                        <w:right w:val="nil"/>
                                      </w:tcBorders>
                                      <w:shd w:val="clear" w:color="auto" w:fill="auto"/>
                                      <w:noWrap/>
                                      <w:vAlign w:val="bottom"/>
                                      <w:hideMark/>
                                    </w:tcPr>
                                    <w:p w14:paraId="2E7447A4"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2,081,142</w:t>
                                      </w:r>
                                    </w:p>
                                  </w:tc>
                                  <w:tc>
                                    <w:tcPr>
                                      <w:tcW w:w="2160" w:type="dxa"/>
                                      <w:tcBorders>
                                        <w:top w:val="nil"/>
                                        <w:left w:val="nil"/>
                                        <w:bottom w:val="nil"/>
                                        <w:right w:val="nil"/>
                                      </w:tcBorders>
                                      <w:shd w:val="clear" w:color="auto" w:fill="auto"/>
                                      <w:noWrap/>
                                      <w:vAlign w:val="bottom"/>
                                      <w:hideMark/>
                                    </w:tcPr>
                                    <w:p w14:paraId="3DED29E2"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8,061,980</w:t>
                                      </w:r>
                                    </w:p>
                                  </w:tc>
                                  <w:tc>
                                    <w:tcPr>
                                      <w:tcW w:w="1530" w:type="dxa"/>
                                      <w:tcBorders>
                                        <w:top w:val="nil"/>
                                        <w:left w:val="nil"/>
                                        <w:bottom w:val="nil"/>
                                        <w:right w:val="nil"/>
                                      </w:tcBorders>
                                      <w:vAlign w:val="bottom"/>
                                    </w:tcPr>
                                    <w:p w14:paraId="4E6C8BA2"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10,143,122</w:t>
                                      </w:r>
                                    </w:p>
                                  </w:tc>
                                </w:tr>
                                <w:tr w:rsidR="00752EEF" w:rsidRPr="00325BC5" w14:paraId="196DC81B" w14:textId="77777777" w:rsidTr="002B2BB6">
                                  <w:trPr>
                                    <w:trHeight w:val="288"/>
                                  </w:trPr>
                                  <w:tc>
                                    <w:tcPr>
                                      <w:tcW w:w="792" w:type="dxa"/>
                                      <w:tcBorders>
                                        <w:top w:val="nil"/>
                                        <w:left w:val="nil"/>
                                        <w:right w:val="nil"/>
                                      </w:tcBorders>
                                      <w:shd w:val="clear" w:color="auto" w:fill="auto"/>
                                      <w:noWrap/>
                                      <w:vAlign w:val="bottom"/>
                                      <w:hideMark/>
                                    </w:tcPr>
                                    <w:p w14:paraId="643F265A" w14:textId="77777777" w:rsidR="00752EEF" w:rsidRPr="00325BC5" w:rsidRDefault="00752EEF" w:rsidP="002B2BB6">
                                      <w:pPr>
                                        <w:spacing w:after="0" w:line="240" w:lineRule="auto"/>
                                        <w:rPr>
                                          <w:rFonts w:ascii="Calibri" w:eastAsia="Times New Roman" w:hAnsi="Calibri" w:cs="Calibri"/>
                                          <w:color w:val="000000"/>
                                        </w:rPr>
                                      </w:pPr>
                                      <w:r>
                                        <w:rPr>
                                          <w:rFonts w:ascii="Calibri" w:hAnsi="Calibri" w:cs="Calibri"/>
                                          <w:color w:val="000000"/>
                                        </w:rPr>
                                        <w:t>2018</w:t>
                                      </w:r>
                                    </w:p>
                                  </w:tc>
                                  <w:tc>
                                    <w:tcPr>
                                      <w:tcW w:w="1728" w:type="dxa"/>
                                      <w:tcBorders>
                                        <w:top w:val="nil"/>
                                        <w:left w:val="nil"/>
                                        <w:right w:val="nil"/>
                                      </w:tcBorders>
                                      <w:shd w:val="clear" w:color="auto" w:fill="auto"/>
                                      <w:noWrap/>
                                      <w:vAlign w:val="bottom"/>
                                      <w:hideMark/>
                                    </w:tcPr>
                                    <w:p w14:paraId="65AF3577"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2,110,946</w:t>
                                      </w:r>
                                    </w:p>
                                  </w:tc>
                                  <w:tc>
                                    <w:tcPr>
                                      <w:tcW w:w="2160" w:type="dxa"/>
                                      <w:tcBorders>
                                        <w:top w:val="nil"/>
                                        <w:left w:val="nil"/>
                                        <w:right w:val="nil"/>
                                      </w:tcBorders>
                                      <w:shd w:val="clear" w:color="auto" w:fill="auto"/>
                                      <w:noWrap/>
                                      <w:vAlign w:val="bottom"/>
                                      <w:hideMark/>
                                    </w:tcPr>
                                    <w:p w14:paraId="0DA31038"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8,739,335</w:t>
                                      </w:r>
                                    </w:p>
                                  </w:tc>
                                  <w:tc>
                                    <w:tcPr>
                                      <w:tcW w:w="1530" w:type="dxa"/>
                                      <w:tcBorders>
                                        <w:top w:val="nil"/>
                                        <w:left w:val="nil"/>
                                        <w:right w:val="nil"/>
                                      </w:tcBorders>
                                      <w:vAlign w:val="bottom"/>
                                    </w:tcPr>
                                    <w:p w14:paraId="43B1DCBB" w14:textId="77777777" w:rsidR="00752EEF" w:rsidRPr="00325BC5" w:rsidRDefault="00752EEF" w:rsidP="002B2BB6">
                                      <w:pPr>
                                        <w:spacing w:after="0" w:line="240" w:lineRule="auto"/>
                                        <w:jc w:val="right"/>
                                        <w:rPr>
                                          <w:rFonts w:ascii="Calibri" w:eastAsia="Times New Roman" w:hAnsi="Calibri" w:cs="Calibri"/>
                                          <w:color w:val="000000"/>
                                        </w:rPr>
                                      </w:pPr>
                                      <w:r>
                                        <w:rPr>
                                          <w:rFonts w:ascii="Calibri" w:hAnsi="Calibri"/>
                                          <w:color w:val="000000"/>
                                        </w:rPr>
                                        <w:t>10,850,281</w:t>
                                      </w:r>
                                    </w:p>
                                  </w:tc>
                                </w:tr>
                                <w:tr w:rsidR="00752EEF" w:rsidRPr="00325BC5" w14:paraId="74A834E4" w14:textId="77777777" w:rsidTr="002B2BB6">
                                  <w:trPr>
                                    <w:trHeight w:val="288"/>
                                  </w:trPr>
                                  <w:tc>
                                    <w:tcPr>
                                      <w:tcW w:w="792" w:type="dxa"/>
                                      <w:tcBorders>
                                        <w:left w:val="nil"/>
                                        <w:bottom w:val="single" w:sz="4" w:space="0" w:color="8EA9DB"/>
                                        <w:right w:val="nil"/>
                                      </w:tcBorders>
                                      <w:shd w:val="clear" w:color="auto" w:fill="auto"/>
                                      <w:noWrap/>
                                      <w:vAlign w:val="bottom"/>
                                      <w:hideMark/>
                                    </w:tcPr>
                                    <w:p w14:paraId="23A262F1" w14:textId="77777777" w:rsidR="00752EEF" w:rsidRPr="00325BC5" w:rsidRDefault="00752EEF" w:rsidP="002B2BB6">
                                      <w:pPr>
                                        <w:spacing w:after="0" w:line="240" w:lineRule="auto"/>
                                        <w:rPr>
                                          <w:rFonts w:ascii="Calibri" w:eastAsia="Times New Roman" w:hAnsi="Calibri" w:cs="Calibri"/>
                                          <w:b/>
                                          <w:bCs/>
                                          <w:color w:val="000000"/>
                                        </w:rPr>
                                      </w:pPr>
                                      <w:r>
                                        <w:rPr>
                                          <w:rFonts w:ascii="Calibri" w:hAnsi="Calibri" w:cs="Calibri"/>
                                          <w:color w:val="000000"/>
                                        </w:rPr>
                                        <w:t>2019</w:t>
                                      </w:r>
                                    </w:p>
                                  </w:tc>
                                  <w:tc>
                                    <w:tcPr>
                                      <w:tcW w:w="1728" w:type="dxa"/>
                                      <w:tcBorders>
                                        <w:left w:val="nil"/>
                                        <w:bottom w:val="single" w:sz="4" w:space="0" w:color="8EA9DB"/>
                                        <w:right w:val="nil"/>
                                      </w:tcBorders>
                                      <w:shd w:val="clear" w:color="auto" w:fill="auto"/>
                                      <w:noWrap/>
                                      <w:vAlign w:val="bottom"/>
                                      <w:hideMark/>
                                    </w:tcPr>
                                    <w:p w14:paraId="27BA74B2" w14:textId="77777777" w:rsidR="00752EEF" w:rsidRPr="00325BC5" w:rsidRDefault="00752EEF" w:rsidP="002B2BB6">
                                      <w:pPr>
                                        <w:spacing w:after="0" w:line="240" w:lineRule="auto"/>
                                        <w:jc w:val="right"/>
                                        <w:rPr>
                                          <w:rFonts w:ascii="Calibri" w:eastAsia="Times New Roman" w:hAnsi="Calibri" w:cs="Calibri"/>
                                          <w:b/>
                                          <w:bCs/>
                                          <w:color w:val="000000"/>
                                        </w:rPr>
                                      </w:pPr>
                                      <w:r>
                                        <w:rPr>
                                          <w:rFonts w:ascii="Calibri" w:hAnsi="Calibri"/>
                                          <w:color w:val="000000"/>
                                        </w:rPr>
                                        <w:t>951,360</w:t>
                                      </w:r>
                                    </w:p>
                                  </w:tc>
                                  <w:tc>
                                    <w:tcPr>
                                      <w:tcW w:w="2160" w:type="dxa"/>
                                      <w:tcBorders>
                                        <w:left w:val="nil"/>
                                        <w:bottom w:val="single" w:sz="4" w:space="0" w:color="8EA9DB"/>
                                        <w:right w:val="nil"/>
                                      </w:tcBorders>
                                      <w:shd w:val="clear" w:color="auto" w:fill="auto"/>
                                      <w:noWrap/>
                                      <w:vAlign w:val="bottom"/>
                                      <w:hideMark/>
                                    </w:tcPr>
                                    <w:p w14:paraId="371B8C88" w14:textId="77777777" w:rsidR="00752EEF" w:rsidRPr="00325BC5" w:rsidRDefault="00752EEF" w:rsidP="002B2BB6">
                                      <w:pPr>
                                        <w:spacing w:after="0" w:line="240" w:lineRule="auto"/>
                                        <w:jc w:val="right"/>
                                        <w:rPr>
                                          <w:rFonts w:ascii="Calibri" w:eastAsia="Times New Roman" w:hAnsi="Calibri" w:cs="Calibri"/>
                                          <w:b/>
                                          <w:bCs/>
                                          <w:color w:val="000000"/>
                                        </w:rPr>
                                      </w:pPr>
                                      <w:r>
                                        <w:rPr>
                                          <w:rFonts w:ascii="Calibri" w:hAnsi="Calibri"/>
                                          <w:color w:val="000000"/>
                                        </w:rPr>
                                        <w:t>3,870,340</w:t>
                                      </w:r>
                                    </w:p>
                                  </w:tc>
                                  <w:tc>
                                    <w:tcPr>
                                      <w:tcW w:w="1530" w:type="dxa"/>
                                      <w:tcBorders>
                                        <w:left w:val="nil"/>
                                        <w:bottom w:val="single" w:sz="4" w:space="0" w:color="8EA9DB"/>
                                        <w:right w:val="nil"/>
                                      </w:tcBorders>
                                      <w:shd w:val="clear" w:color="auto" w:fill="auto"/>
                                      <w:vAlign w:val="bottom"/>
                                    </w:tcPr>
                                    <w:p w14:paraId="36EB1C44" w14:textId="77777777" w:rsidR="00752EEF" w:rsidRPr="00325BC5" w:rsidRDefault="00752EEF" w:rsidP="002B2BB6">
                                      <w:pPr>
                                        <w:spacing w:after="0" w:line="240" w:lineRule="auto"/>
                                        <w:jc w:val="right"/>
                                        <w:rPr>
                                          <w:rFonts w:ascii="Calibri" w:eastAsia="Times New Roman" w:hAnsi="Calibri" w:cs="Calibri"/>
                                          <w:b/>
                                          <w:bCs/>
                                          <w:color w:val="000000"/>
                                        </w:rPr>
                                      </w:pPr>
                                      <w:r>
                                        <w:rPr>
                                          <w:rFonts w:ascii="Calibri" w:hAnsi="Calibri"/>
                                          <w:color w:val="000000"/>
                                        </w:rPr>
                                        <w:t>4,821,700</w:t>
                                      </w:r>
                                    </w:p>
                                  </w:tc>
                                </w:tr>
                                <w:tr w:rsidR="00752EEF" w:rsidRPr="00325BC5" w14:paraId="705986DE" w14:textId="77777777" w:rsidTr="002B2BB6">
                                  <w:trPr>
                                    <w:trHeight w:val="288"/>
                                  </w:trPr>
                                  <w:tc>
                                    <w:tcPr>
                                      <w:tcW w:w="792" w:type="dxa"/>
                                      <w:tcBorders>
                                        <w:top w:val="single" w:sz="4" w:space="0" w:color="8EA9DB"/>
                                        <w:left w:val="nil"/>
                                        <w:bottom w:val="nil"/>
                                        <w:right w:val="nil"/>
                                      </w:tcBorders>
                                      <w:shd w:val="clear" w:color="D9E1F2" w:fill="D9E1F2"/>
                                      <w:noWrap/>
                                    </w:tcPr>
                                    <w:p w14:paraId="74020703" w14:textId="77777777" w:rsidR="00752EEF" w:rsidRPr="00325BC5" w:rsidRDefault="00752EEF" w:rsidP="002B2BB6">
                                      <w:pPr>
                                        <w:spacing w:after="0" w:line="240" w:lineRule="auto"/>
                                        <w:rPr>
                                          <w:rFonts w:ascii="Calibri" w:eastAsia="Times New Roman" w:hAnsi="Calibri" w:cs="Calibri"/>
                                          <w:b/>
                                          <w:bCs/>
                                          <w:color w:val="000000"/>
                                        </w:rPr>
                                      </w:pPr>
                                      <w:r w:rsidRPr="00E82958">
                                        <w:rPr>
                                          <w:rFonts w:ascii="Calibri" w:hAnsi="Calibri" w:cs="Calibri"/>
                                          <w:b/>
                                          <w:bCs/>
                                          <w:color w:val="000000"/>
                                        </w:rPr>
                                        <w:t xml:space="preserve"> Total</w:t>
                                      </w:r>
                                    </w:p>
                                  </w:tc>
                                  <w:tc>
                                    <w:tcPr>
                                      <w:tcW w:w="1728" w:type="dxa"/>
                                      <w:tcBorders>
                                        <w:top w:val="single" w:sz="4" w:space="0" w:color="8EA9DB"/>
                                        <w:left w:val="nil"/>
                                        <w:bottom w:val="nil"/>
                                        <w:right w:val="nil"/>
                                      </w:tcBorders>
                                      <w:shd w:val="clear" w:color="D9E1F2" w:fill="D9E1F2"/>
                                      <w:noWrap/>
                                      <w:vAlign w:val="bottom"/>
                                    </w:tcPr>
                                    <w:p w14:paraId="0CD3E56B" w14:textId="3F6628C1" w:rsidR="00752EEF" w:rsidRPr="00325BC5" w:rsidRDefault="00752EEF" w:rsidP="002B2BB6">
                                      <w:pPr>
                                        <w:spacing w:after="0" w:line="240" w:lineRule="auto"/>
                                        <w:jc w:val="right"/>
                                        <w:rPr>
                                          <w:rFonts w:ascii="Calibri" w:eastAsia="Times New Roman" w:hAnsi="Calibri" w:cs="Calibri"/>
                                          <w:b/>
                                          <w:bCs/>
                                          <w:color w:val="000000"/>
                                        </w:rPr>
                                      </w:pPr>
                                      <w:r w:rsidRPr="00091D63">
                                        <w:rPr>
                                          <w:rFonts w:ascii="Calibri" w:hAnsi="Calibri"/>
                                          <w:b/>
                                          <w:bCs/>
                                          <w:color w:val="000000"/>
                                        </w:rPr>
                                        <w:t>7,925,079</w:t>
                                      </w:r>
                                      <w:r>
                                        <w:rPr>
                                          <w:rFonts w:ascii="Calibri" w:hAnsi="Calibri"/>
                                          <w:b/>
                                          <w:bCs/>
                                          <w:color w:val="000000"/>
                                        </w:rPr>
                                        <w:t xml:space="preserve">  </w:t>
                                      </w:r>
                                      <w:r w:rsidRPr="00B0258C">
                                        <w:rPr>
                                          <w:rFonts w:ascii="Calibri" w:hAnsi="Calibri"/>
                                          <w:i/>
                                          <w:iCs/>
                                          <w:color w:val="000000"/>
                                        </w:rPr>
                                        <w:t xml:space="preserve">(19.5%) </w:t>
                                      </w:r>
                                    </w:p>
                                  </w:tc>
                                  <w:tc>
                                    <w:tcPr>
                                      <w:tcW w:w="2160" w:type="dxa"/>
                                      <w:tcBorders>
                                        <w:top w:val="single" w:sz="4" w:space="0" w:color="8EA9DB"/>
                                        <w:left w:val="nil"/>
                                        <w:bottom w:val="nil"/>
                                        <w:right w:val="nil"/>
                                      </w:tcBorders>
                                      <w:shd w:val="clear" w:color="D9E1F2" w:fill="D9E1F2"/>
                                      <w:noWrap/>
                                      <w:vAlign w:val="bottom"/>
                                    </w:tcPr>
                                    <w:p w14:paraId="3814FFEE" w14:textId="77777777" w:rsidR="00752EEF" w:rsidRDefault="00752EEF" w:rsidP="002B2BB6">
                                      <w:pPr>
                                        <w:spacing w:after="0" w:line="240" w:lineRule="auto"/>
                                        <w:jc w:val="right"/>
                                        <w:rPr>
                                          <w:rFonts w:ascii="Calibri" w:hAnsi="Calibri"/>
                                          <w:b/>
                                          <w:bCs/>
                                          <w:color w:val="000000"/>
                                        </w:rPr>
                                      </w:pPr>
                                      <w:r w:rsidRPr="00091D63">
                                        <w:rPr>
                                          <w:rFonts w:ascii="Calibri" w:hAnsi="Calibri"/>
                                          <w:b/>
                                          <w:bCs/>
                                          <w:color w:val="000000"/>
                                        </w:rPr>
                                        <w:t>32,652,170</w:t>
                                      </w:r>
                                      <w:r>
                                        <w:rPr>
                                          <w:rFonts w:ascii="Calibri" w:hAnsi="Calibri"/>
                                          <w:b/>
                                          <w:bCs/>
                                          <w:color w:val="000000"/>
                                        </w:rPr>
                                        <w:t xml:space="preserve"> </w:t>
                                      </w:r>
                                    </w:p>
                                    <w:p w14:paraId="18AB20EF" w14:textId="211EE262" w:rsidR="00752EEF" w:rsidRPr="00325BC5" w:rsidRDefault="00752EEF" w:rsidP="002B2BB6">
                                      <w:pPr>
                                        <w:spacing w:after="0" w:line="240" w:lineRule="auto"/>
                                        <w:jc w:val="right"/>
                                        <w:rPr>
                                          <w:rFonts w:ascii="Calibri" w:eastAsia="Times New Roman" w:hAnsi="Calibri" w:cs="Calibri"/>
                                          <w:b/>
                                          <w:bCs/>
                                          <w:color w:val="000000"/>
                                        </w:rPr>
                                      </w:pPr>
                                      <w:r w:rsidRPr="00B0258C">
                                        <w:rPr>
                                          <w:rFonts w:ascii="Calibri" w:hAnsi="Calibri"/>
                                          <w:i/>
                                          <w:iCs/>
                                          <w:color w:val="000000"/>
                                        </w:rPr>
                                        <w:t>(80.</w:t>
                                      </w:r>
                                      <w:r>
                                        <w:rPr>
                                          <w:rFonts w:ascii="Calibri" w:hAnsi="Calibri"/>
                                          <w:i/>
                                          <w:iCs/>
                                          <w:color w:val="000000"/>
                                        </w:rPr>
                                        <w:t>5</w:t>
                                      </w:r>
                                      <w:r w:rsidRPr="00B0258C">
                                        <w:rPr>
                                          <w:rFonts w:ascii="Calibri" w:hAnsi="Calibri"/>
                                          <w:i/>
                                          <w:iCs/>
                                          <w:color w:val="000000"/>
                                        </w:rPr>
                                        <w:t>%)</w:t>
                                      </w:r>
                                    </w:p>
                                  </w:tc>
                                  <w:tc>
                                    <w:tcPr>
                                      <w:tcW w:w="1530" w:type="dxa"/>
                                      <w:tcBorders>
                                        <w:top w:val="single" w:sz="4" w:space="0" w:color="8EA9DB"/>
                                        <w:left w:val="nil"/>
                                        <w:bottom w:val="nil"/>
                                        <w:right w:val="nil"/>
                                      </w:tcBorders>
                                      <w:shd w:val="clear" w:color="D9E1F2" w:fill="D9E1F2"/>
                                    </w:tcPr>
                                    <w:p w14:paraId="781B31A2" w14:textId="77777777" w:rsidR="00752EEF" w:rsidRDefault="00752EEF" w:rsidP="002B2BB6">
                                      <w:pPr>
                                        <w:spacing w:after="0" w:line="240" w:lineRule="auto"/>
                                        <w:jc w:val="right"/>
                                        <w:rPr>
                                          <w:rFonts w:ascii="Calibri" w:hAnsi="Calibri"/>
                                          <w:b/>
                                          <w:bCs/>
                                          <w:color w:val="000000"/>
                                        </w:rPr>
                                      </w:pPr>
                                      <w:r w:rsidRPr="00091D63">
                                        <w:rPr>
                                          <w:rFonts w:ascii="Calibri" w:hAnsi="Calibri"/>
                                          <w:b/>
                                          <w:bCs/>
                                          <w:color w:val="000000"/>
                                        </w:rPr>
                                        <w:t>40,577,249</w:t>
                                      </w:r>
                                    </w:p>
                                    <w:p w14:paraId="464C18A0" w14:textId="77777777" w:rsidR="00752EEF" w:rsidRPr="00325BC5" w:rsidRDefault="00752EEF" w:rsidP="002B2BB6">
                                      <w:pPr>
                                        <w:spacing w:after="0" w:line="240" w:lineRule="auto"/>
                                        <w:jc w:val="right"/>
                                        <w:rPr>
                                          <w:rFonts w:ascii="Calibri" w:eastAsia="Times New Roman" w:hAnsi="Calibri" w:cs="Calibri"/>
                                          <w:b/>
                                          <w:bCs/>
                                          <w:color w:val="000000"/>
                                        </w:rPr>
                                      </w:pPr>
                                      <w:r w:rsidRPr="00BB01A7">
                                        <w:rPr>
                                          <w:rFonts w:ascii="Calibri" w:eastAsia="Times New Roman" w:hAnsi="Calibri" w:cs="Calibri"/>
                                          <w:i/>
                                          <w:iCs/>
                                          <w:color w:val="000000"/>
                                        </w:rPr>
                                        <w:t>(100%)</w:t>
                                      </w:r>
                                    </w:p>
                                  </w:tc>
                                </w:tr>
                              </w:tbl>
                              <w:p w14:paraId="3597DD33" w14:textId="77777777" w:rsidR="00752EEF" w:rsidRPr="007B7319" w:rsidRDefault="00752EEF" w:rsidP="007151E0">
                                <w:pPr>
                                  <w:pStyle w:val="Caption"/>
                                  <w:jc w:val="center"/>
                                  <w:rPr>
                                    <w:noProof/>
                                  </w:rPr>
                                </w:pPr>
                              </w:p>
                            </w:txbxContent>
                          </v:textbox>
                        </v:shape>
                        <v:shape id="Text Box 27" o:spid="_x0000_s1033" type="#_x0000_t202" style="position:absolute;left:1312;top:18943;width:30567;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D9B6162" w14:textId="77777777" w:rsidR="00752EEF" w:rsidRPr="00B0701D" w:rsidRDefault="00752EEF" w:rsidP="007151E0">
                                <w:pPr>
                                  <w:pStyle w:val="Caption"/>
                                  <w:jc w:val="center"/>
                                  <w:rPr>
                                    <w:noProof/>
                                  </w:rPr>
                                </w:pPr>
                                <w:r>
                                  <w:t xml:space="preserve">Figure </w:t>
                                </w:r>
                                <w:fldSimple w:instr=" SEQ Figure \* ARABIC ">
                                  <w:r>
                                    <w:rPr>
                                      <w:noProof/>
                                    </w:rPr>
                                    <w:t>1</w:t>
                                  </w:r>
                                </w:fldSimple>
                              </w:p>
                            </w:txbxContent>
                          </v:textbox>
                        </v:shape>
                        <v:shape id="Text Box 21" o:spid="_x0000_s1034" type="#_x0000_t202" style="position:absolute;top:37855;width:31189;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475CC771" w14:textId="77777777" w:rsidR="00752EEF" w:rsidRPr="00084252" w:rsidRDefault="00752EEF" w:rsidP="007151E0">
                                <w:pPr>
                                  <w:pStyle w:val="Caption"/>
                                  <w:jc w:val="center"/>
                                  <w:rPr>
                                    <w:noProof/>
                                  </w:rPr>
                                </w:pPr>
                                <w:r>
                                  <w:t>Figure 3</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5" type="#_x0000_t75" style="position:absolute;left:31446;width:31424;height:1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">
                        <v:imagedata r:id="rId14" o:title=""/>
                      </v:shape>
                    </v:group>
                    <v:shape id="Picture 1" o:spid="_x0000_s1036" type="#_x0000_t75" style="position:absolute;left:635;width:30797;height:19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">
                      <v:imagedata r:id="rId15" o:title=""/>
                    </v:shape>
                  </v:group>
                  <v:shape id="Picture 41" o:spid="_x0000_s1037" type="#_x0000_t75" style="position:absolute;left:1778;top:20658;width:27853;height:17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">
                    <v:imagedata r:id="rId16" o:title=""/>
                  </v:shape>
                </v:group>
                <w10:wrap type="square"/>
              </v:group>
            </w:pict>
          </mc:Fallback>
        </mc:AlternateContent>
      </w:r>
    </w:p>
    <w:p w14:paraId="2E07C496" w14:textId="71DC6159" w:rsidR="000469E9" w:rsidRPr="008A0AB3" w:rsidRDefault="007151E0" w:rsidP="00572DF8">
      <w:pPr>
        <w:pStyle w:val="Essay"/>
        <w:spacing w:line="240" w:lineRule="auto"/>
        <w:rPr>
          <w:rFonts w:asciiTheme="minorHAnsi" w:hAnsiTheme="minorHAnsi" w:cstheme="minorHAnsi"/>
          <w:sz w:val="22"/>
          <w:szCs w:val="22"/>
        </w:rPr>
      </w:pPr>
      <w:r w:rsidRPr="008A0AB3">
        <w:rPr>
          <w:rFonts w:asciiTheme="minorHAnsi" w:hAnsiTheme="minorHAnsi" w:cstheme="minorHAnsi"/>
          <w:sz w:val="22"/>
          <w:szCs w:val="22"/>
        </w:rPr>
        <w:lastRenderedPageBreak/>
        <w:t xml:space="preserve">Figure 1 </w:t>
      </w:r>
      <w:r w:rsidR="000654C3">
        <w:rPr>
          <w:rFonts w:asciiTheme="minorHAnsi" w:hAnsiTheme="minorHAnsi" w:cstheme="minorHAnsi"/>
          <w:sz w:val="22"/>
          <w:szCs w:val="22"/>
        </w:rPr>
        <w:t>illustrates</w:t>
      </w:r>
      <w:r w:rsidR="000654C3" w:rsidRPr="008A0AB3">
        <w:rPr>
          <w:rFonts w:asciiTheme="minorHAnsi" w:hAnsiTheme="minorHAnsi" w:cstheme="minorHAnsi"/>
          <w:sz w:val="22"/>
          <w:szCs w:val="22"/>
        </w:rPr>
        <w:t xml:space="preserve"> </w:t>
      </w:r>
      <w:r w:rsidRPr="008A0AB3">
        <w:rPr>
          <w:rFonts w:asciiTheme="minorHAnsi" w:hAnsiTheme="minorHAnsi" w:cstheme="minorHAnsi"/>
          <w:sz w:val="22"/>
          <w:szCs w:val="22"/>
        </w:rPr>
        <w:t xml:space="preserve">the total number of syndromic cases captured each week by EWARN between January </w:t>
      </w:r>
      <w:r w:rsidR="0064088E">
        <w:rPr>
          <w:rFonts w:asciiTheme="minorHAnsi" w:hAnsiTheme="minorHAnsi" w:cstheme="minorHAnsi"/>
          <w:sz w:val="22"/>
          <w:szCs w:val="22"/>
        </w:rPr>
        <w:t>1,</w:t>
      </w:r>
      <w:r w:rsidRPr="008A0AB3">
        <w:rPr>
          <w:rFonts w:asciiTheme="minorHAnsi" w:hAnsiTheme="minorHAnsi" w:cstheme="minorHAnsi"/>
          <w:sz w:val="22"/>
          <w:szCs w:val="22"/>
        </w:rPr>
        <w:t xml:space="preserve"> 2015 and Ju</w:t>
      </w:r>
      <w:r w:rsidR="0064088E">
        <w:rPr>
          <w:rFonts w:asciiTheme="minorHAnsi" w:hAnsiTheme="minorHAnsi" w:cstheme="minorHAnsi"/>
          <w:sz w:val="22"/>
          <w:szCs w:val="22"/>
        </w:rPr>
        <w:t>ne</w:t>
      </w:r>
      <w:r w:rsidR="00C72DEA">
        <w:rPr>
          <w:rFonts w:asciiTheme="minorHAnsi" w:hAnsiTheme="minorHAnsi" w:cstheme="minorHAnsi"/>
          <w:sz w:val="22"/>
          <w:szCs w:val="22"/>
        </w:rPr>
        <w:t xml:space="preserve"> 30,</w:t>
      </w:r>
      <w:r w:rsidRPr="008A0AB3">
        <w:rPr>
          <w:rFonts w:asciiTheme="minorHAnsi" w:hAnsiTheme="minorHAnsi" w:cstheme="minorHAnsi"/>
          <w:sz w:val="22"/>
          <w:szCs w:val="22"/>
        </w:rPr>
        <w:t xml:space="preserve"> 2019. </w:t>
      </w:r>
      <w:r w:rsidRPr="008A0AB3">
        <w:rPr>
          <w:rFonts w:asciiTheme="minorHAnsi" w:hAnsiTheme="minorHAnsi" w:cstheme="minorHAnsi"/>
          <w:b/>
          <w:bCs/>
          <w:sz w:val="22"/>
          <w:szCs w:val="22"/>
        </w:rPr>
        <w:t xml:space="preserve"> </w:t>
      </w:r>
      <w:r w:rsidRPr="008A0AB3">
        <w:rPr>
          <w:rFonts w:asciiTheme="minorHAnsi" w:hAnsiTheme="minorHAnsi" w:cstheme="minorHAnsi"/>
          <w:sz w:val="22"/>
          <w:szCs w:val="22"/>
        </w:rPr>
        <w:t xml:space="preserve">Figure 2 shows </w:t>
      </w:r>
      <w:r w:rsidR="00575443">
        <w:rPr>
          <w:rFonts w:asciiTheme="minorHAnsi" w:hAnsiTheme="minorHAnsi" w:cstheme="minorHAnsi"/>
          <w:sz w:val="22"/>
          <w:szCs w:val="22"/>
        </w:rPr>
        <w:t xml:space="preserve">the trends in weekly </w:t>
      </w:r>
      <w:r w:rsidRPr="008A0AB3">
        <w:rPr>
          <w:rFonts w:asciiTheme="minorHAnsi" w:hAnsiTheme="minorHAnsi" w:cstheme="minorHAnsi"/>
          <w:sz w:val="22"/>
          <w:szCs w:val="22"/>
        </w:rPr>
        <w:t>incidence of all syndromic cases in that same period. Figure 3</w:t>
      </w:r>
      <w:commentRangeStart w:id="60"/>
      <w:commentRangeStart w:id="61"/>
      <w:commentRangeStart w:id="62"/>
      <w:r w:rsidRPr="008A0AB3">
        <w:rPr>
          <w:rFonts w:asciiTheme="minorHAnsi" w:hAnsiTheme="minorHAnsi" w:cstheme="minorHAnsi"/>
          <w:sz w:val="22"/>
          <w:szCs w:val="22"/>
        </w:rPr>
        <w:t xml:space="preserve"> shows the total number of consultations that were not part of the syndromic surveillance</w:t>
      </w:r>
      <w:commentRangeEnd w:id="60"/>
      <w:r w:rsidRPr="008A0AB3">
        <w:rPr>
          <w:rStyle w:val="CommentReference"/>
          <w:rFonts w:asciiTheme="minorHAnsi" w:hAnsiTheme="minorHAnsi" w:cstheme="minorHAnsi"/>
          <w:sz w:val="22"/>
          <w:szCs w:val="22"/>
        </w:rPr>
        <w:commentReference w:id="60"/>
      </w:r>
      <w:commentRangeEnd w:id="61"/>
      <w:r w:rsidRPr="008A0AB3">
        <w:rPr>
          <w:rStyle w:val="CommentReference"/>
          <w:rFonts w:asciiTheme="minorHAnsi" w:hAnsiTheme="minorHAnsi" w:cstheme="minorHAnsi"/>
          <w:sz w:val="22"/>
          <w:szCs w:val="22"/>
        </w:rPr>
        <w:commentReference w:id="61"/>
      </w:r>
      <w:commentRangeEnd w:id="62"/>
      <w:r w:rsidR="000654C3">
        <w:rPr>
          <w:rStyle w:val="CommentReference"/>
          <w:rFonts w:asciiTheme="minorHAnsi" w:hAnsiTheme="minorHAnsi"/>
        </w:rPr>
        <w:commentReference w:id="62"/>
      </w:r>
      <w:r w:rsidRPr="008A0AB3">
        <w:rPr>
          <w:rFonts w:asciiTheme="minorHAnsi" w:hAnsiTheme="minorHAnsi" w:cstheme="minorHAnsi"/>
          <w:sz w:val="22"/>
          <w:szCs w:val="22"/>
        </w:rPr>
        <w:t xml:space="preserve">.  </w:t>
      </w:r>
    </w:p>
    <w:p w14:paraId="0DE2EA18" w14:textId="31BE4691" w:rsidR="000469E9" w:rsidRPr="00571C2F" w:rsidRDefault="000469E9" w:rsidP="00572DF8">
      <w:pPr>
        <w:pStyle w:val="Essay"/>
        <w:spacing w:line="240" w:lineRule="auto"/>
        <w:rPr>
          <w:rFonts w:asciiTheme="minorHAnsi" w:hAnsiTheme="minorHAnsi" w:cstheme="minorHAnsi"/>
          <w:i/>
          <w:sz w:val="22"/>
          <w:szCs w:val="22"/>
        </w:rPr>
      </w:pPr>
      <w:r w:rsidRPr="00571C2F">
        <w:rPr>
          <w:rFonts w:asciiTheme="minorHAnsi" w:hAnsiTheme="minorHAnsi" w:cstheme="minorHAnsi"/>
          <w:i/>
          <w:sz w:val="22"/>
          <w:szCs w:val="22"/>
        </w:rPr>
        <w:t>Measles</w:t>
      </w:r>
    </w:p>
    <w:p w14:paraId="353153AA" w14:textId="52DA82C0" w:rsidR="00154AA8" w:rsidRPr="008A0AB3" w:rsidRDefault="006D5EDC" w:rsidP="003402D7">
      <w:pPr>
        <w:pStyle w:val="Essay"/>
        <w:spacing w:line="240" w:lineRule="auto"/>
        <w:rPr>
          <w:rFonts w:asciiTheme="minorHAnsi" w:hAnsiTheme="minorHAnsi" w:cstheme="minorHAnsi"/>
          <w:sz w:val="22"/>
          <w:szCs w:val="22"/>
        </w:rPr>
      </w:pPr>
      <w:r>
        <w:rPr>
          <w:rFonts w:asciiTheme="minorHAnsi" w:hAnsiTheme="minorHAnsi" w:cstheme="minorHAnsi"/>
          <w:noProof/>
          <w:sz w:val="22"/>
          <w:szCs w:val="22"/>
        </w:rPr>
        <mc:AlternateContent>
          <mc:Choice Requires="wpg">
            <w:drawing>
              <wp:anchor distT="0" distB="0" distL="114300" distR="114300" simplePos="0" relativeHeight="251691008" behindDoc="0" locked="0" layoutInCell="1" allowOverlap="1" wp14:anchorId="5A3A830A" wp14:editId="5EB27F91">
                <wp:simplePos x="0" y="0"/>
                <wp:positionH relativeFrom="column">
                  <wp:posOffset>-193040</wp:posOffset>
                </wp:positionH>
                <wp:positionV relativeFrom="paragraph">
                  <wp:posOffset>601980</wp:posOffset>
                </wp:positionV>
                <wp:extent cx="6822440" cy="6516370"/>
                <wp:effectExtent l="0" t="0" r="0" b="17780"/>
                <wp:wrapTopAndBottom/>
                <wp:docPr id="53" name="Group 53"/>
                <wp:cNvGraphicFramePr/>
                <a:graphic xmlns:a="http://schemas.openxmlformats.org/drawingml/2006/main">
                  <a:graphicData uri="http://schemas.microsoft.com/office/word/2010/wordprocessingGroup">
                    <wpg:wgp>
                      <wpg:cNvGrpSpPr/>
                      <wpg:grpSpPr>
                        <a:xfrm>
                          <a:off x="0" y="0"/>
                          <a:ext cx="6822440" cy="6516370"/>
                          <a:chOff x="0" y="0"/>
                          <a:chExt cx="6822440" cy="6516370"/>
                        </a:xfrm>
                      </wpg:grpSpPr>
                      <pic:pic xmlns:pic="http://schemas.openxmlformats.org/drawingml/2006/picture">
                        <pic:nvPicPr>
                          <pic:cNvPr id="26" name="Picture 2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785110" y="0"/>
                            <a:ext cx="4037330" cy="3632835"/>
                          </a:xfrm>
                          <a:prstGeom prst="rect">
                            <a:avLst/>
                          </a:prstGeom>
                          <a:noFill/>
                          <a:ln>
                            <a:noFill/>
                          </a:ln>
                        </pic:spPr>
                      </pic:pic>
                      <wpg:grpSp>
                        <wpg:cNvPr id="52" name="Group 52"/>
                        <wpg:cNvGrpSpPr/>
                        <wpg:grpSpPr>
                          <a:xfrm>
                            <a:off x="0" y="335280"/>
                            <a:ext cx="5581650" cy="6181090"/>
                            <a:chOff x="-102870" y="0"/>
                            <a:chExt cx="5581650" cy="6181090"/>
                          </a:xfrm>
                        </wpg:grpSpPr>
                        <wpg:graphicFrame>
                          <wpg:cNvPr id="9" name="Chart 9">
                            <a:extLst>
                              <a:ext uri="{FF2B5EF4-FFF2-40B4-BE49-F238E27FC236}">
                                <a16:creationId xmlns:a16="http://schemas.microsoft.com/office/drawing/2014/main" id="{AD69A358-424D-4F4F-A5B8-16E1CF87A198}"/>
                              </a:ext>
                            </a:extLst>
                          </wpg:cNvPr>
                          <wpg:cNvFrPr/>
                          <wpg:xfrm>
                            <a:off x="0" y="3299460"/>
                            <a:ext cx="5478780" cy="2881630"/>
                          </wpg:xfrm>
                          <a:graphic>
                            <a:graphicData uri="http://schemas.openxmlformats.org/drawingml/2006/chart">
                              <c:chart xmlns:c="http://schemas.openxmlformats.org/drawingml/2006/chart" xmlns:r="http://schemas.openxmlformats.org/officeDocument/2006/relationships" r:id="rId18"/>
                            </a:graphicData>
                          </a:graphic>
                        </wpg:graphicFrame>
                        <wpg:grpSp>
                          <wpg:cNvPr id="51" name="Group 51"/>
                          <wpg:cNvGrpSpPr/>
                          <wpg:grpSpPr>
                            <a:xfrm>
                              <a:off x="-102870" y="0"/>
                              <a:ext cx="2833370" cy="3299460"/>
                              <a:chOff x="-125730" y="0"/>
                              <a:chExt cx="2833370" cy="3299460"/>
                            </a:xfrm>
                          </wpg:grpSpPr>
                          <pic:pic xmlns:pic="http://schemas.openxmlformats.org/drawingml/2006/picture">
                            <pic:nvPicPr>
                              <pic:cNvPr id="49" name="Picture 4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25730" y="1555115"/>
                                <a:ext cx="2825750" cy="1744345"/>
                              </a:xfrm>
                              <a:prstGeom prst="rect">
                                <a:avLst/>
                              </a:prstGeom>
                              <a:noFill/>
                              <a:ln>
                                <a:noFill/>
                              </a:ln>
                            </pic:spPr>
                          </pic:pic>
                          <pic:pic xmlns:pic="http://schemas.openxmlformats.org/drawingml/2006/picture">
                            <pic:nvPicPr>
                              <pic:cNvPr id="50" name="Picture 5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25730" y="0"/>
                                <a:ext cx="2833370" cy="1748790"/>
                              </a:xfrm>
                              <a:prstGeom prst="rect">
                                <a:avLst/>
                              </a:prstGeom>
                              <a:noFill/>
                              <a:ln>
                                <a:noFill/>
                              </a:ln>
                            </pic:spPr>
                          </pic:pic>
                        </wpg:grpSp>
                      </wpg:grpSp>
                    </wpg:wgp>
                  </a:graphicData>
                </a:graphic>
              </wp:anchor>
            </w:drawing>
          </mc:Choice>
          <mc:Fallback>
            <w:pict>
              <v:group w14:anchorId="43C7A60B" id="Group 53" o:spid="_x0000_s1026" style="position:absolute;margin-left:-15.2pt;margin-top:47.4pt;width:537.2pt;height:513.1pt;z-index:251691008" coordsize="68224,65163" o:gfxdata="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">
                <v:shape id="Picture 26" o:spid="_x0000_s1027" type="#_x0000_t75" style="position:absolute;left:27851;width:40373;height:36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">
                  <v:imagedata r:id="rId21" o:title=""/>
                </v:shape>
                <v:group id="Group 52" o:spid="_x0000_s1028" style="position:absolute;top:3352;width:55816;height:61811" coordorigin="-1028" coordsize="55816,6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Chart 9" o:spid="_x0000_s1029" type="#_x0000_t75" style="position:absolute;left:-53;top:32918;width:54924;height:289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">
                    <v:imagedata r:id="rId22" o:title=""/>
                    <o:lock v:ext="edit" aspectratio="f"/>
                  </v:shape>
                  <v:group id="Group 51" o:spid="_x0000_s1030" style="position:absolute;left:-1028;width:28333;height:32994" coordorigin="-1257" coordsize="28333,32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Picture 49" o:spid="_x0000_s1031" type="#_x0000_t75" style="position:absolute;left:-1257;top:15551;width:28257;height:1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">
                      <v:imagedata r:id="rId23" o:title=""/>
                    </v:shape>
                    <v:shape id="Picture 50" o:spid="_x0000_s1032" type="#_x0000_t75" style="position:absolute;left:-1257;width:28333;height:1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">
                      <v:imagedata r:id="rId24" o:title=""/>
                    </v:shape>
                  </v:group>
                </v:group>
                <w10:wrap type="topAndBottom"/>
              </v:group>
            </w:pict>
          </mc:Fallback>
        </mc:AlternateContent>
      </w:r>
      <w:r w:rsidR="000469E9" w:rsidRPr="008A0AB3">
        <w:rPr>
          <w:rFonts w:asciiTheme="minorHAnsi" w:hAnsiTheme="minorHAnsi" w:cstheme="minorHAnsi"/>
          <w:sz w:val="22"/>
          <w:szCs w:val="22"/>
        </w:rPr>
        <w:t xml:space="preserve">Cases of measles were reported in every governorate except for Homs. The governorates </w:t>
      </w:r>
      <w:r w:rsidR="000654C3">
        <w:rPr>
          <w:rFonts w:asciiTheme="minorHAnsi" w:hAnsiTheme="minorHAnsi" w:cstheme="minorHAnsi"/>
          <w:sz w:val="22"/>
          <w:szCs w:val="22"/>
        </w:rPr>
        <w:t xml:space="preserve">of </w:t>
      </w:r>
      <w:r w:rsidR="00B77090" w:rsidRPr="00FA4E15">
        <w:rPr>
          <w:rFonts w:asciiTheme="minorHAnsi" w:hAnsiTheme="minorHAnsi" w:cstheme="minorHAnsi"/>
          <w:i/>
          <w:iCs/>
          <w:sz w:val="22"/>
          <w:szCs w:val="22"/>
        </w:rPr>
        <w:t>Deir-</w:t>
      </w:r>
      <w:proofErr w:type="spellStart"/>
      <w:r w:rsidR="00B77090" w:rsidRPr="00FA4E15">
        <w:rPr>
          <w:rFonts w:asciiTheme="minorHAnsi" w:hAnsiTheme="minorHAnsi" w:cstheme="minorHAnsi"/>
          <w:i/>
          <w:iCs/>
          <w:sz w:val="22"/>
          <w:szCs w:val="22"/>
        </w:rPr>
        <w:t>ez</w:t>
      </w:r>
      <w:proofErr w:type="spellEnd"/>
      <w:r w:rsidR="00B77090" w:rsidRPr="00FA4E15">
        <w:rPr>
          <w:rFonts w:asciiTheme="minorHAnsi" w:hAnsiTheme="minorHAnsi" w:cstheme="minorHAnsi"/>
          <w:i/>
          <w:iCs/>
          <w:sz w:val="22"/>
          <w:szCs w:val="22"/>
        </w:rPr>
        <w:t>-</w:t>
      </w:r>
      <w:proofErr w:type="spellStart"/>
      <w:r w:rsidR="00B77090" w:rsidRPr="00FA4E15">
        <w:rPr>
          <w:rFonts w:asciiTheme="minorHAnsi" w:hAnsiTheme="minorHAnsi" w:cstheme="minorHAnsi"/>
          <w:i/>
          <w:iCs/>
          <w:sz w:val="22"/>
          <w:szCs w:val="22"/>
        </w:rPr>
        <w:t>Zor</w:t>
      </w:r>
      <w:proofErr w:type="spellEnd"/>
      <w:r w:rsidR="00B77090">
        <w:rPr>
          <w:rFonts w:asciiTheme="minorHAnsi" w:hAnsiTheme="minorHAnsi" w:cstheme="minorHAnsi"/>
          <w:i/>
          <w:iCs/>
          <w:sz w:val="22"/>
          <w:szCs w:val="22"/>
        </w:rPr>
        <w:t xml:space="preserve"> </w:t>
      </w:r>
      <w:r w:rsidR="00B77090" w:rsidRPr="000B1C6E">
        <w:rPr>
          <w:rFonts w:asciiTheme="minorHAnsi" w:hAnsiTheme="minorHAnsi" w:cstheme="minorHAnsi"/>
          <w:sz w:val="22"/>
          <w:szCs w:val="22"/>
        </w:rPr>
        <w:t>(9,027 cases)</w:t>
      </w:r>
      <w:r w:rsidR="00B77090" w:rsidRPr="008A0AB3">
        <w:rPr>
          <w:rFonts w:asciiTheme="minorHAnsi" w:hAnsiTheme="minorHAnsi" w:cstheme="minorHAnsi"/>
          <w:sz w:val="22"/>
          <w:szCs w:val="22"/>
        </w:rPr>
        <w:t xml:space="preserve"> </w:t>
      </w:r>
      <w:r w:rsidR="00B77090">
        <w:rPr>
          <w:rFonts w:asciiTheme="minorHAnsi" w:hAnsiTheme="minorHAnsi" w:cstheme="minorHAnsi"/>
          <w:sz w:val="22"/>
          <w:szCs w:val="22"/>
        </w:rPr>
        <w:t xml:space="preserve">and </w:t>
      </w:r>
      <w:r w:rsidR="000469E9" w:rsidRPr="00FA4E15">
        <w:rPr>
          <w:rFonts w:asciiTheme="minorHAnsi" w:hAnsiTheme="minorHAnsi" w:cstheme="minorHAnsi"/>
          <w:i/>
          <w:iCs/>
          <w:sz w:val="22"/>
          <w:szCs w:val="22"/>
        </w:rPr>
        <w:t>Ar-</w:t>
      </w:r>
      <w:commentRangeStart w:id="63"/>
      <w:r w:rsidR="000469E9" w:rsidRPr="00FA4E15">
        <w:rPr>
          <w:rFonts w:asciiTheme="minorHAnsi" w:hAnsiTheme="minorHAnsi" w:cstheme="minorHAnsi"/>
          <w:i/>
          <w:iCs/>
          <w:sz w:val="22"/>
          <w:szCs w:val="22"/>
        </w:rPr>
        <w:t>Raqqa</w:t>
      </w:r>
      <w:r w:rsidR="00B77090">
        <w:rPr>
          <w:rFonts w:asciiTheme="minorHAnsi" w:hAnsiTheme="minorHAnsi" w:cstheme="minorHAnsi"/>
          <w:i/>
          <w:iCs/>
          <w:sz w:val="22"/>
          <w:szCs w:val="22"/>
        </w:rPr>
        <w:t xml:space="preserve"> </w:t>
      </w:r>
      <w:r w:rsidR="00B77090" w:rsidRPr="000B1C6E">
        <w:rPr>
          <w:rFonts w:asciiTheme="minorHAnsi" w:hAnsiTheme="minorHAnsi" w:cstheme="minorHAnsi"/>
          <w:sz w:val="22"/>
          <w:szCs w:val="22"/>
        </w:rPr>
        <w:t>(8,786 cases)</w:t>
      </w:r>
      <w:r w:rsidR="000469E9" w:rsidRPr="008A0AB3">
        <w:rPr>
          <w:rFonts w:asciiTheme="minorHAnsi" w:hAnsiTheme="minorHAnsi" w:cstheme="minorHAnsi"/>
          <w:sz w:val="22"/>
          <w:szCs w:val="22"/>
        </w:rPr>
        <w:t xml:space="preserve"> had the highest number</w:t>
      </w:r>
      <w:r w:rsidR="003402D7">
        <w:rPr>
          <w:rFonts w:asciiTheme="minorHAnsi" w:hAnsiTheme="minorHAnsi" w:cstheme="minorHAnsi"/>
          <w:sz w:val="22"/>
          <w:szCs w:val="22"/>
        </w:rPr>
        <w:t>s</w:t>
      </w:r>
      <w:r w:rsidR="000469E9" w:rsidRPr="008A0AB3">
        <w:rPr>
          <w:rFonts w:asciiTheme="minorHAnsi" w:hAnsiTheme="minorHAnsi" w:cstheme="minorHAnsi"/>
          <w:sz w:val="22"/>
          <w:szCs w:val="22"/>
        </w:rPr>
        <w:t xml:space="preserve"> of </w:t>
      </w:r>
      <w:r w:rsidR="00B21B4C">
        <w:rPr>
          <w:rFonts w:asciiTheme="minorHAnsi" w:hAnsiTheme="minorHAnsi" w:cstheme="minorHAnsi"/>
          <w:sz w:val="22"/>
          <w:szCs w:val="22"/>
        </w:rPr>
        <w:t xml:space="preserve">total </w:t>
      </w:r>
      <w:r w:rsidR="000469E9" w:rsidRPr="008A0AB3">
        <w:rPr>
          <w:rFonts w:asciiTheme="minorHAnsi" w:hAnsiTheme="minorHAnsi" w:cstheme="minorHAnsi"/>
          <w:sz w:val="22"/>
          <w:szCs w:val="22"/>
        </w:rPr>
        <w:t>cases</w:t>
      </w:r>
      <w:r w:rsidR="00624DCD">
        <w:rPr>
          <w:rFonts w:asciiTheme="minorHAnsi" w:hAnsiTheme="minorHAnsi" w:cstheme="minorHAnsi"/>
          <w:sz w:val="22"/>
          <w:szCs w:val="22"/>
        </w:rPr>
        <w:t xml:space="preserve"> throughout the study period</w:t>
      </w:r>
      <w:r w:rsidR="000469E9" w:rsidRPr="008A0AB3">
        <w:rPr>
          <w:rFonts w:asciiTheme="minorHAnsi" w:hAnsiTheme="minorHAnsi" w:cstheme="minorHAnsi"/>
          <w:sz w:val="22"/>
          <w:szCs w:val="22"/>
        </w:rPr>
        <w:t xml:space="preserve">, followed by </w:t>
      </w:r>
      <w:r w:rsidR="000469E9" w:rsidRPr="00FA4E15">
        <w:rPr>
          <w:rFonts w:asciiTheme="minorHAnsi" w:hAnsiTheme="minorHAnsi" w:cstheme="minorHAnsi"/>
          <w:i/>
          <w:iCs/>
          <w:sz w:val="22"/>
          <w:szCs w:val="22"/>
        </w:rPr>
        <w:t>Aleppo</w:t>
      </w:r>
      <w:commentRangeEnd w:id="63"/>
      <w:r w:rsidR="000654C3" w:rsidRPr="00FA4E15">
        <w:rPr>
          <w:rStyle w:val="CommentReference"/>
          <w:rFonts w:asciiTheme="minorHAnsi" w:hAnsiTheme="minorHAnsi"/>
          <w:i/>
          <w:iCs/>
        </w:rPr>
        <w:commentReference w:id="63"/>
      </w:r>
      <w:r w:rsidR="000B1C6E">
        <w:rPr>
          <w:rFonts w:asciiTheme="minorHAnsi" w:hAnsiTheme="minorHAnsi" w:cstheme="minorHAnsi"/>
          <w:i/>
          <w:iCs/>
          <w:sz w:val="22"/>
          <w:szCs w:val="22"/>
        </w:rPr>
        <w:t xml:space="preserve"> </w:t>
      </w:r>
      <w:r w:rsidR="000B1C6E" w:rsidRPr="000B1C6E">
        <w:rPr>
          <w:rFonts w:asciiTheme="minorHAnsi" w:hAnsiTheme="minorHAnsi" w:cstheme="minorHAnsi"/>
          <w:sz w:val="22"/>
          <w:szCs w:val="22"/>
        </w:rPr>
        <w:t>(5,763 case</w:t>
      </w:r>
      <w:bookmarkStart w:id="64" w:name="_GoBack"/>
      <w:bookmarkEnd w:id="64"/>
      <w:r w:rsidR="000B1C6E" w:rsidRPr="000B1C6E">
        <w:rPr>
          <w:rFonts w:asciiTheme="minorHAnsi" w:hAnsiTheme="minorHAnsi" w:cstheme="minorHAnsi"/>
          <w:sz w:val="22"/>
          <w:szCs w:val="22"/>
        </w:rPr>
        <w:t>s)</w:t>
      </w:r>
      <w:r w:rsidR="000B1C6E">
        <w:rPr>
          <w:rFonts w:asciiTheme="minorHAnsi" w:hAnsiTheme="minorHAnsi" w:cstheme="minorHAnsi"/>
          <w:i/>
          <w:iCs/>
          <w:sz w:val="22"/>
          <w:szCs w:val="22"/>
        </w:rPr>
        <w:t xml:space="preserve"> and </w:t>
      </w:r>
      <w:r w:rsidR="000B1C6E" w:rsidRPr="00FA4E15">
        <w:rPr>
          <w:rFonts w:asciiTheme="minorHAnsi" w:hAnsiTheme="minorHAnsi" w:cstheme="minorHAnsi"/>
          <w:i/>
          <w:iCs/>
          <w:sz w:val="22"/>
          <w:szCs w:val="22"/>
        </w:rPr>
        <w:t>Idlib</w:t>
      </w:r>
      <w:r w:rsidR="000B1C6E">
        <w:rPr>
          <w:rFonts w:asciiTheme="minorHAnsi" w:hAnsiTheme="minorHAnsi" w:cstheme="minorHAnsi"/>
          <w:i/>
          <w:iCs/>
          <w:sz w:val="22"/>
          <w:szCs w:val="22"/>
        </w:rPr>
        <w:t xml:space="preserve"> </w:t>
      </w:r>
      <w:r w:rsidR="000B1C6E" w:rsidRPr="000B1C6E">
        <w:rPr>
          <w:rFonts w:asciiTheme="minorHAnsi" w:hAnsiTheme="minorHAnsi" w:cstheme="minorHAnsi"/>
          <w:sz w:val="22"/>
          <w:szCs w:val="22"/>
        </w:rPr>
        <w:t>(5,531 cases)</w:t>
      </w:r>
      <w:r w:rsidR="000469E9" w:rsidRPr="008A0AB3">
        <w:rPr>
          <w:rFonts w:asciiTheme="minorHAnsi" w:hAnsiTheme="minorHAnsi" w:cstheme="minorHAnsi"/>
          <w:sz w:val="22"/>
          <w:szCs w:val="22"/>
        </w:rPr>
        <w:t xml:space="preserve">. </w:t>
      </w:r>
      <w:r w:rsidR="000654C3">
        <w:rPr>
          <w:rFonts w:asciiTheme="minorHAnsi" w:hAnsiTheme="minorHAnsi" w:cstheme="minorHAnsi"/>
          <w:sz w:val="22"/>
          <w:szCs w:val="22"/>
        </w:rPr>
        <w:t xml:space="preserve">There was </w:t>
      </w:r>
      <w:r w:rsidR="000654C3">
        <w:rPr>
          <w:rFonts w:asciiTheme="minorHAnsi" w:hAnsiTheme="minorHAnsi" w:cstheme="minorHAnsi"/>
          <w:sz w:val="22"/>
          <w:szCs w:val="22"/>
        </w:rPr>
        <w:lastRenderedPageBreak/>
        <w:t xml:space="preserve">variability in the incidence of measles </w:t>
      </w:r>
      <w:r w:rsidR="000654C3" w:rsidRPr="008A0AB3">
        <w:rPr>
          <w:rFonts w:asciiTheme="minorHAnsi" w:hAnsiTheme="minorHAnsi" w:cstheme="minorHAnsi"/>
          <w:sz w:val="22"/>
          <w:szCs w:val="22"/>
        </w:rPr>
        <w:t xml:space="preserve">within governorates </w:t>
      </w:r>
      <w:r w:rsidR="000654C3">
        <w:rPr>
          <w:rFonts w:asciiTheme="minorHAnsi" w:hAnsiTheme="minorHAnsi" w:cstheme="minorHAnsi"/>
          <w:sz w:val="22"/>
          <w:szCs w:val="22"/>
        </w:rPr>
        <w:t>as well</w:t>
      </w:r>
      <w:r w:rsidR="003402D7">
        <w:rPr>
          <w:rFonts w:asciiTheme="minorHAnsi" w:hAnsiTheme="minorHAnsi" w:cstheme="minorHAnsi"/>
          <w:sz w:val="22"/>
          <w:szCs w:val="22"/>
        </w:rPr>
        <w:t xml:space="preserve">. </w:t>
      </w:r>
      <w:r w:rsidR="000469E9" w:rsidRPr="008A0AB3">
        <w:rPr>
          <w:rFonts w:asciiTheme="minorHAnsi" w:hAnsiTheme="minorHAnsi" w:cstheme="minorHAnsi"/>
          <w:sz w:val="22"/>
          <w:szCs w:val="22"/>
        </w:rPr>
        <w:t xml:space="preserve">The </w:t>
      </w:r>
      <w:r w:rsidR="003402D7">
        <w:rPr>
          <w:rFonts w:asciiTheme="minorHAnsi" w:hAnsiTheme="minorHAnsi" w:cstheme="minorHAnsi"/>
          <w:sz w:val="22"/>
          <w:szCs w:val="22"/>
        </w:rPr>
        <w:t>highest</w:t>
      </w:r>
      <w:r w:rsidR="00DF0D40">
        <w:rPr>
          <w:rFonts w:asciiTheme="minorHAnsi" w:hAnsiTheme="minorHAnsi" w:cstheme="minorHAnsi"/>
          <w:sz w:val="22"/>
          <w:szCs w:val="22"/>
        </w:rPr>
        <w:t xml:space="preserve"> annual</w:t>
      </w:r>
      <w:r w:rsidR="003402D7">
        <w:rPr>
          <w:rFonts w:asciiTheme="minorHAnsi" w:hAnsiTheme="minorHAnsi" w:cstheme="minorHAnsi"/>
          <w:sz w:val="22"/>
          <w:szCs w:val="22"/>
        </w:rPr>
        <w:t xml:space="preserve"> </w:t>
      </w:r>
      <w:r w:rsidR="000469E9" w:rsidRPr="008A0AB3">
        <w:rPr>
          <w:rFonts w:asciiTheme="minorHAnsi" w:hAnsiTheme="minorHAnsi" w:cstheme="minorHAnsi"/>
          <w:sz w:val="22"/>
          <w:szCs w:val="22"/>
        </w:rPr>
        <w:t xml:space="preserve">incidence was in </w:t>
      </w:r>
      <w:r w:rsidR="000469E9" w:rsidRPr="00FA4E15">
        <w:rPr>
          <w:rFonts w:asciiTheme="minorHAnsi" w:hAnsiTheme="minorHAnsi" w:cstheme="minorHAnsi"/>
          <w:i/>
          <w:iCs/>
          <w:sz w:val="22"/>
          <w:szCs w:val="22"/>
        </w:rPr>
        <w:t>Al-</w:t>
      </w:r>
      <w:proofErr w:type="spellStart"/>
      <w:r w:rsidR="000469E9" w:rsidRPr="00FA4E15">
        <w:rPr>
          <w:rFonts w:asciiTheme="minorHAnsi" w:hAnsiTheme="minorHAnsi" w:cstheme="minorHAnsi"/>
          <w:i/>
          <w:iCs/>
          <w:sz w:val="22"/>
          <w:szCs w:val="22"/>
        </w:rPr>
        <w:t>Mayadin</w:t>
      </w:r>
      <w:proofErr w:type="spellEnd"/>
      <w:r w:rsidR="000469E9" w:rsidRPr="008A0AB3">
        <w:rPr>
          <w:rFonts w:asciiTheme="minorHAnsi" w:hAnsiTheme="minorHAnsi" w:cstheme="minorHAnsi"/>
          <w:sz w:val="22"/>
          <w:szCs w:val="22"/>
        </w:rPr>
        <w:t xml:space="preserve"> </w:t>
      </w:r>
      <w:r w:rsidR="0073770A">
        <w:rPr>
          <w:rFonts w:asciiTheme="minorHAnsi" w:hAnsiTheme="minorHAnsi" w:cstheme="minorHAnsi"/>
          <w:sz w:val="22"/>
          <w:szCs w:val="22"/>
        </w:rPr>
        <w:t>(</w:t>
      </w:r>
      <w:r w:rsidR="00B955CA">
        <w:rPr>
          <w:rFonts w:asciiTheme="minorHAnsi" w:hAnsiTheme="minorHAnsi" w:cstheme="minorHAnsi"/>
          <w:sz w:val="22"/>
          <w:szCs w:val="22"/>
        </w:rPr>
        <w:t>2,138</w:t>
      </w:r>
      <w:r w:rsidR="0073770A">
        <w:rPr>
          <w:rFonts w:asciiTheme="minorHAnsi" w:hAnsiTheme="minorHAnsi" w:cstheme="minorHAnsi"/>
          <w:sz w:val="22"/>
          <w:szCs w:val="22"/>
        </w:rPr>
        <w:t xml:space="preserve"> cases per </w:t>
      </w:r>
      <w:r w:rsidR="0073770A" w:rsidRPr="00C45E8A">
        <w:rPr>
          <w:rFonts w:asciiTheme="minorHAnsi" w:hAnsiTheme="minorHAnsi" w:cstheme="minorHAnsi"/>
          <w:sz w:val="22"/>
          <w:szCs w:val="22"/>
        </w:rPr>
        <w:t>100,000 person-years)</w:t>
      </w:r>
      <w:r w:rsidR="00B955CA">
        <w:rPr>
          <w:rFonts w:asciiTheme="minorHAnsi" w:hAnsiTheme="minorHAnsi" w:cstheme="minorHAnsi"/>
          <w:sz w:val="22"/>
          <w:szCs w:val="22"/>
        </w:rPr>
        <w:t xml:space="preserve"> and </w:t>
      </w:r>
      <w:r w:rsidR="00B955CA" w:rsidRPr="00FA4E15">
        <w:rPr>
          <w:rFonts w:asciiTheme="minorHAnsi" w:hAnsiTheme="minorHAnsi" w:cstheme="minorHAnsi"/>
          <w:i/>
          <w:iCs/>
          <w:sz w:val="22"/>
          <w:szCs w:val="22"/>
        </w:rPr>
        <w:t>Abu Kamal</w:t>
      </w:r>
      <w:r w:rsidR="00B955CA">
        <w:rPr>
          <w:rFonts w:asciiTheme="minorHAnsi" w:hAnsiTheme="minorHAnsi" w:cstheme="minorHAnsi"/>
          <w:i/>
          <w:iCs/>
          <w:sz w:val="22"/>
          <w:szCs w:val="22"/>
        </w:rPr>
        <w:t xml:space="preserve"> </w:t>
      </w:r>
      <w:r w:rsidR="00B955CA" w:rsidRPr="00C45E8A">
        <w:rPr>
          <w:rFonts w:asciiTheme="minorHAnsi" w:hAnsiTheme="minorHAnsi" w:cstheme="minorHAnsi"/>
          <w:sz w:val="22"/>
          <w:szCs w:val="22"/>
        </w:rPr>
        <w:t>(</w:t>
      </w:r>
      <w:r w:rsidR="00B955CA">
        <w:rPr>
          <w:rFonts w:asciiTheme="minorHAnsi" w:hAnsiTheme="minorHAnsi" w:cstheme="minorHAnsi"/>
          <w:sz w:val="22"/>
          <w:szCs w:val="22"/>
        </w:rPr>
        <w:t>1,050</w:t>
      </w:r>
      <w:r w:rsidR="00B955CA" w:rsidRPr="00C45E8A">
        <w:rPr>
          <w:rFonts w:asciiTheme="minorHAnsi" w:hAnsiTheme="minorHAnsi" w:cstheme="minorHAnsi"/>
          <w:sz w:val="22"/>
          <w:szCs w:val="22"/>
        </w:rPr>
        <w:t xml:space="preserve"> cases </w:t>
      </w:r>
      <w:r w:rsidR="00B955CA">
        <w:rPr>
          <w:rFonts w:asciiTheme="minorHAnsi" w:hAnsiTheme="minorHAnsi" w:cstheme="minorHAnsi"/>
          <w:sz w:val="22"/>
          <w:szCs w:val="22"/>
        </w:rPr>
        <w:t xml:space="preserve">per </w:t>
      </w:r>
      <w:r w:rsidR="00B955CA" w:rsidRPr="00C45E8A">
        <w:rPr>
          <w:rFonts w:asciiTheme="minorHAnsi" w:hAnsiTheme="minorHAnsi" w:cstheme="minorHAnsi"/>
          <w:sz w:val="22"/>
          <w:szCs w:val="22"/>
        </w:rPr>
        <w:t>100,000 person-years)</w:t>
      </w:r>
      <w:r w:rsidR="0073770A">
        <w:rPr>
          <w:rFonts w:asciiTheme="minorHAnsi" w:hAnsiTheme="minorHAnsi" w:cstheme="minorHAnsi"/>
          <w:sz w:val="22"/>
          <w:szCs w:val="22"/>
        </w:rPr>
        <w:t xml:space="preserve"> d</w:t>
      </w:r>
      <w:r w:rsidR="000469E9" w:rsidRPr="008A0AB3">
        <w:rPr>
          <w:rFonts w:asciiTheme="minorHAnsi" w:hAnsiTheme="minorHAnsi" w:cstheme="minorHAnsi"/>
          <w:sz w:val="22"/>
          <w:szCs w:val="22"/>
        </w:rPr>
        <w:t xml:space="preserve">istricts in 2017, </w:t>
      </w:r>
      <w:r w:rsidR="003402D7">
        <w:rPr>
          <w:rFonts w:asciiTheme="minorHAnsi" w:hAnsiTheme="minorHAnsi" w:cstheme="minorHAnsi"/>
          <w:sz w:val="22"/>
          <w:szCs w:val="22"/>
        </w:rPr>
        <w:t>while</w:t>
      </w:r>
      <w:r w:rsidR="000469E9" w:rsidRPr="008A0AB3">
        <w:rPr>
          <w:rFonts w:asciiTheme="minorHAnsi" w:hAnsiTheme="minorHAnsi" w:cstheme="minorHAnsi"/>
          <w:sz w:val="22"/>
          <w:szCs w:val="22"/>
        </w:rPr>
        <w:t xml:space="preserve"> </w:t>
      </w:r>
      <w:commentRangeStart w:id="65"/>
      <w:r w:rsidR="000469E9" w:rsidRPr="00FA4E15">
        <w:rPr>
          <w:rFonts w:asciiTheme="minorHAnsi" w:hAnsiTheme="minorHAnsi" w:cstheme="minorHAnsi"/>
          <w:i/>
          <w:iCs/>
          <w:sz w:val="22"/>
          <w:szCs w:val="22"/>
        </w:rPr>
        <w:t>Ar-Raqqa</w:t>
      </w:r>
      <w:r w:rsidR="00B955CA">
        <w:rPr>
          <w:rFonts w:asciiTheme="minorHAnsi" w:hAnsiTheme="minorHAnsi" w:cstheme="minorHAnsi"/>
          <w:i/>
          <w:iCs/>
          <w:sz w:val="22"/>
          <w:szCs w:val="22"/>
        </w:rPr>
        <w:t xml:space="preserve"> </w:t>
      </w:r>
      <w:r w:rsidR="00B955CA">
        <w:rPr>
          <w:rFonts w:asciiTheme="minorHAnsi" w:hAnsiTheme="minorHAnsi" w:cstheme="minorHAnsi"/>
          <w:sz w:val="22"/>
          <w:szCs w:val="22"/>
        </w:rPr>
        <w:t xml:space="preserve">(1,151 cases per </w:t>
      </w:r>
      <w:r w:rsidR="00B955CA" w:rsidRPr="00C45E8A">
        <w:rPr>
          <w:rFonts w:asciiTheme="minorHAnsi" w:hAnsiTheme="minorHAnsi" w:cstheme="minorHAnsi"/>
          <w:sz w:val="22"/>
          <w:szCs w:val="22"/>
        </w:rPr>
        <w:t>100,000 person-years)</w:t>
      </w:r>
      <w:r w:rsidR="000469E9" w:rsidRPr="008A0AB3">
        <w:rPr>
          <w:rFonts w:asciiTheme="minorHAnsi" w:hAnsiTheme="minorHAnsi" w:cstheme="minorHAnsi"/>
          <w:sz w:val="22"/>
          <w:szCs w:val="22"/>
        </w:rPr>
        <w:t>,</w:t>
      </w:r>
      <w:r w:rsidR="000469E9" w:rsidRPr="00FA4E15">
        <w:rPr>
          <w:rFonts w:asciiTheme="minorHAnsi" w:hAnsiTheme="minorHAnsi" w:cstheme="minorHAnsi"/>
          <w:i/>
          <w:iCs/>
          <w:sz w:val="22"/>
          <w:szCs w:val="22"/>
        </w:rPr>
        <w:t xml:space="preserve"> Al-</w:t>
      </w:r>
      <w:proofErr w:type="spellStart"/>
      <w:r w:rsidR="000469E9" w:rsidRPr="00FA4E15">
        <w:rPr>
          <w:rFonts w:asciiTheme="minorHAnsi" w:hAnsiTheme="minorHAnsi" w:cstheme="minorHAnsi"/>
          <w:i/>
          <w:iCs/>
          <w:sz w:val="22"/>
          <w:szCs w:val="22"/>
        </w:rPr>
        <w:t>Mayadin</w:t>
      </w:r>
      <w:proofErr w:type="spellEnd"/>
      <w:r w:rsidR="00B955CA">
        <w:rPr>
          <w:rFonts w:asciiTheme="minorHAnsi" w:hAnsiTheme="minorHAnsi" w:cstheme="minorHAnsi"/>
          <w:i/>
          <w:iCs/>
          <w:sz w:val="22"/>
          <w:szCs w:val="22"/>
        </w:rPr>
        <w:t xml:space="preserve"> </w:t>
      </w:r>
      <w:r w:rsidR="00B955CA">
        <w:rPr>
          <w:rFonts w:asciiTheme="minorHAnsi" w:hAnsiTheme="minorHAnsi" w:cstheme="minorHAnsi"/>
          <w:sz w:val="22"/>
          <w:szCs w:val="22"/>
        </w:rPr>
        <w:t xml:space="preserve">(873 cases per </w:t>
      </w:r>
      <w:r w:rsidR="00B955CA" w:rsidRPr="00C45E8A">
        <w:rPr>
          <w:rFonts w:asciiTheme="minorHAnsi" w:hAnsiTheme="minorHAnsi" w:cstheme="minorHAnsi"/>
          <w:sz w:val="22"/>
          <w:szCs w:val="22"/>
        </w:rPr>
        <w:t>100,000 person-years)</w:t>
      </w:r>
      <w:r w:rsidR="000469E9" w:rsidRPr="008A0AB3">
        <w:rPr>
          <w:rFonts w:asciiTheme="minorHAnsi" w:hAnsiTheme="minorHAnsi" w:cstheme="minorHAnsi"/>
          <w:sz w:val="22"/>
          <w:szCs w:val="22"/>
        </w:rPr>
        <w:t xml:space="preserve">, and </w:t>
      </w:r>
      <w:r w:rsidR="000469E9" w:rsidRPr="00FA4E15">
        <w:rPr>
          <w:rFonts w:asciiTheme="minorHAnsi" w:hAnsiTheme="minorHAnsi" w:cstheme="minorHAnsi"/>
          <w:i/>
          <w:iCs/>
          <w:sz w:val="22"/>
          <w:szCs w:val="22"/>
        </w:rPr>
        <w:t>Deir-</w:t>
      </w:r>
      <w:proofErr w:type="spellStart"/>
      <w:r w:rsidR="000469E9" w:rsidRPr="00FA4E15">
        <w:rPr>
          <w:rFonts w:asciiTheme="minorHAnsi" w:hAnsiTheme="minorHAnsi" w:cstheme="minorHAnsi"/>
          <w:i/>
          <w:iCs/>
          <w:sz w:val="22"/>
          <w:szCs w:val="22"/>
        </w:rPr>
        <w:t>ez</w:t>
      </w:r>
      <w:proofErr w:type="spellEnd"/>
      <w:r w:rsidR="000469E9" w:rsidRPr="00FA4E15">
        <w:rPr>
          <w:rFonts w:asciiTheme="minorHAnsi" w:hAnsiTheme="minorHAnsi" w:cstheme="minorHAnsi"/>
          <w:i/>
          <w:iCs/>
          <w:sz w:val="22"/>
          <w:szCs w:val="22"/>
        </w:rPr>
        <w:t>-</w:t>
      </w:r>
      <w:proofErr w:type="spellStart"/>
      <w:r w:rsidR="000469E9" w:rsidRPr="00FA4E15">
        <w:rPr>
          <w:rFonts w:asciiTheme="minorHAnsi" w:hAnsiTheme="minorHAnsi" w:cstheme="minorHAnsi"/>
          <w:i/>
          <w:iCs/>
          <w:sz w:val="22"/>
          <w:szCs w:val="22"/>
        </w:rPr>
        <w:t>Zor</w:t>
      </w:r>
      <w:proofErr w:type="spellEnd"/>
      <w:r w:rsidR="00B955CA">
        <w:rPr>
          <w:rFonts w:asciiTheme="minorHAnsi" w:hAnsiTheme="minorHAnsi" w:cstheme="minorHAnsi"/>
          <w:i/>
          <w:iCs/>
          <w:sz w:val="22"/>
          <w:szCs w:val="22"/>
        </w:rPr>
        <w:t xml:space="preserve"> </w:t>
      </w:r>
      <w:r w:rsidR="00B955CA">
        <w:rPr>
          <w:rFonts w:asciiTheme="minorHAnsi" w:hAnsiTheme="minorHAnsi" w:cstheme="minorHAnsi"/>
          <w:sz w:val="22"/>
          <w:szCs w:val="22"/>
        </w:rPr>
        <w:t>(</w:t>
      </w:r>
      <w:r w:rsidR="002A56F5">
        <w:rPr>
          <w:rFonts w:asciiTheme="minorHAnsi" w:hAnsiTheme="minorHAnsi" w:cstheme="minorHAnsi"/>
          <w:sz w:val="22"/>
          <w:szCs w:val="22"/>
        </w:rPr>
        <w:t>691</w:t>
      </w:r>
      <w:r w:rsidR="00B955CA">
        <w:rPr>
          <w:rFonts w:asciiTheme="minorHAnsi" w:hAnsiTheme="minorHAnsi" w:cstheme="minorHAnsi"/>
          <w:sz w:val="22"/>
          <w:szCs w:val="22"/>
        </w:rPr>
        <w:t xml:space="preserve"> cases per </w:t>
      </w:r>
      <w:r w:rsidR="00B955CA" w:rsidRPr="00C45E8A">
        <w:rPr>
          <w:rFonts w:asciiTheme="minorHAnsi" w:hAnsiTheme="minorHAnsi" w:cstheme="minorHAnsi"/>
          <w:sz w:val="22"/>
          <w:szCs w:val="22"/>
        </w:rPr>
        <w:t>100,000 person-years)</w:t>
      </w:r>
      <w:r w:rsidR="000469E9" w:rsidRPr="008A0AB3">
        <w:rPr>
          <w:rFonts w:asciiTheme="minorHAnsi" w:hAnsiTheme="minorHAnsi" w:cstheme="minorHAnsi"/>
          <w:sz w:val="22"/>
          <w:szCs w:val="22"/>
        </w:rPr>
        <w:t xml:space="preserve"> had the highest incidence in 2018</w:t>
      </w:r>
      <w:commentRangeEnd w:id="65"/>
      <w:r w:rsidR="003943A1">
        <w:rPr>
          <w:rFonts w:asciiTheme="minorHAnsi" w:hAnsiTheme="minorHAnsi" w:cstheme="minorHAnsi"/>
          <w:sz w:val="22"/>
          <w:szCs w:val="22"/>
        </w:rPr>
        <w:t xml:space="preserve"> </w:t>
      </w:r>
      <w:r w:rsidR="003943A1" w:rsidRPr="007508A3">
        <w:rPr>
          <w:rFonts w:asciiTheme="minorHAnsi" w:hAnsiTheme="minorHAnsi" w:cstheme="minorHAnsi"/>
          <w:i/>
          <w:iCs/>
          <w:sz w:val="22"/>
          <w:szCs w:val="22"/>
        </w:rPr>
        <w:t>(</w:t>
      </w:r>
      <w:r w:rsidR="000654C3" w:rsidRPr="007508A3">
        <w:rPr>
          <w:rStyle w:val="CommentReference"/>
          <w:rFonts w:asciiTheme="minorHAnsi" w:hAnsiTheme="minorHAnsi"/>
          <w:i/>
          <w:iCs/>
        </w:rPr>
        <w:commentReference w:id="65"/>
      </w:r>
      <w:r w:rsidR="00FA4E60" w:rsidRPr="007508A3">
        <w:rPr>
          <w:rFonts w:asciiTheme="minorHAnsi" w:hAnsiTheme="minorHAnsi" w:cstheme="minorHAnsi"/>
          <w:i/>
          <w:iCs/>
          <w:sz w:val="22"/>
          <w:szCs w:val="22"/>
        </w:rPr>
        <w:t>s</w:t>
      </w:r>
      <w:r w:rsidR="00734334" w:rsidRPr="007508A3">
        <w:rPr>
          <w:rFonts w:asciiTheme="minorHAnsi" w:hAnsiTheme="minorHAnsi" w:cstheme="minorHAnsi"/>
          <w:i/>
          <w:iCs/>
          <w:sz w:val="22"/>
          <w:szCs w:val="22"/>
        </w:rPr>
        <w:t>ee Figure 1)</w:t>
      </w:r>
      <w:r w:rsidR="003943A1">
        <w:rPr>
          <w:rFonts w:asciiTheme="minorHAnsi" w:hAnsiTheme="minorHAnsi" w:cstheme="minorHAnsi"/>
          <w:sz w:val="22"/>
          <w:szCs w:val="22"/>
        </w:rPr>
        <w:t>.</w:t>
      </w:r>
    </w:p>
    <w:p w14:paraId="014A394D" w14:textId="319C439C" w:rsidR="00734334" w:rsidRDefault="006A0896" w:rsidP="00871B0D">
      <w:pPr>
        <w:spacing w:line="240" w:lineRule="auto"/>
        <w:jc w:val="both"/>
        <w:rPr>
          <w:rFonts w:cstheme="minorHAnsi"/>
        </w:rPr>
      </w:pPr>
      <w:r w:rsidRPr="008A0AB3">
        <w:rPr>
          <w:rFonts w:cstheme="minorHAnsi"/>
        </w:rPr>
        <w:t xml:space="preserve">Children &lt;5 years of age </w:t>
      </w:r>
      <w:r w:rsidR="0077727E">
        <w:rPr>
          <w:rFonts w:cstheme="minorHAnsi"/>
        </w:rPr>
        <w:t>accounted</w:t>
      </w:r>
      <w:r w:rsidRPr="008A0AB3">
        <w:rPr>
          <w:rFonts w:cstheme="minorHAnsi"/>
        </w:rPr>
        <w:t xml:space="preserve"> for 60.</w:t>
      </w:r>
      <w:r w:rsidR="00F94D1A">
        <w:rPr>
          <w:rFonts w:cstheme="minorHAnsi"/>
        </w:rPr>
        <w:t>9</w:t>
      </w:r>
      <w:r w:rsidRPr="008A0AB3">
        <w:rPr>
          <w:rFonts w:cstheme="minorHAnsi"/>
        </w:rPr>
        <w:t>% of reported cases. While there was no significant difference between male</w:t>
      </w:r>
      <w:r w:rsidR="00AB7FF8">
        <w:rPr>
          <w:rFonts w:cstheme="minorHAnsi"/>
        </w:rPr>
        <w:t xml:space="preserve">s under the age of 5 years </w:t>
      </w:r>
      <w:r w:rsidRPr="008A0AB3">
        <w:rPr>
          <w:rFonts w:cstheme="minorHAnsi"/>
        </w:rPr>
        <w:t>and female</w:t>
      </w:r>
      <w:r w:rsidR="00AB7FF8">
        <w:rPr>
          <w:rFonts w:cstheme="minorHAnsi"/>
        </w:rPr>
        <w:t xml:space="preserve">s under the age of 5 years </w:t>
      </w:r>
      <w:r w:rsidRPr="008A0AB3">
        <w:rPr>
          <w:rFonts w:cstheme="minorHAnsi"/>
        </w:rPr>
        <w:t>(51.</w:t>
      </w:r>
      <w:r w:rsidR="00F94D1A">
        <w:rPr>
          <w:rFonts w:cstheme="minorHAnsi"/>
        </w:rPr>
        <w:t>4</w:t>
      </w:r>
      <w:r w:rsidRPr="008A0AB3">
        <w:rPr>
          <w:rFonts w:cstheme="minorHAnsi"/>
        </w:rPr>
        <w:t>% vs. 48.6% of &lt;5 cases,</w:t>
      </w:r>
      <w:r w:rsidR="003A5547">
        <w:rPr>
          <w:rFonts w:cstheme="minorHAnsi"/>
        </w:rPr>
        <w:t xml:space="preserve"> </w:t>
      </w:r>
      <w:r w:rsidR="00AB7FF8">
        <w:rPr>
          <w:rFonts w:cstheme="minorHAnsi"/>
        </w:rPr>
        <w:t xml:space="preserve">respectively, </w:t>
      </w:r>
      <w:r w:rsidR="003A5547">
        <w:rPr>
          <w:rFonts w:cstheme="minorHAnsi"/>
        </w:rPr>
        <w:t>Wilcoxon Rank Sum Test</w:t>
      </w:r>
      <w:r w:rsidRPr="008A0AB3">
        <w:rPr>
          <w:rFonts w:cstheme="minorHAnsi"/>
        </w:rPr>
        <w:t xml:space="preserve"> p-value = </w:t>
      </w:r>
      <w:r w:rsidR="003A5547" w:rsidRPr="003A5547">
        <w:rPr>
          <w:rFonts w:cstheme="minorHAnsi"/>
        </w:rPr>
        <w:t>0.72</w:t>
      </w:r>
      <w:r w:rsidR="003A5547">
        <w:rPr>
          <w:rFonts w:cstheme="minorHAnsi"/>
        </w:rPr>
        <w:t>6</w:t>
      </w:r>
      <w:r w:rsidRPr="008A0AB3">
        <w:rPr>
          <w:rFonts w:cstheme="minorHAnsi"/>
        </w:rPr>
        <w:t xml:space="preserve">), </w:t>
      </w:r>
      <w:commentRangeStart w:id="66"/>
      <w:commentRangeStart w:id="67"/>
      <w:commentRangeStart w:id="68"/>
      <w:r w:rsidRPr="008A0AB3">
        <w:rPr>
          <w:rFonts w:cstheme="minorHAnsi"/>
        </w:rPr>
        <w:t xml:space="preserve">there was a statistically significant difference between sexes in cases ≥5 years </w:t>
      </w:r>
      <w:r w:rsidR="00AB7FF8">
        <w:rPr>
          <w:rFonts w:cstheme="minorHAnsi"/>
        </w:rPr>
        <w:t xml:space="preserve">of age </w:t>
      </w:r>
      <w:r w:rsidRPr="008A0AB3">
        <w:rPr>
          <w:rFonts w:cstheme="minorHAnsi"/>
        </w:rPr>
        <w:t>(54.</w:t>
      </w:r>
      <w:r w:rsidR="00F94D1A">
        <w:rPr>
          <w:rFonts w:cstheme="minorHAnsi"/>
        </w:rPr>
        <w:t>5</w:t>
      </w:r>
      <w:r w:rsidRPr="008A0AB3">
        <w:rPr>
          <w:rFonts w:cstheme="minorHAnsi"/>
        </w:rPr>
        <w:t>% vs</w:t>
      </w:r>
      <w:commentRangeEnd w:id="66"/>
      <w:r w:rsidRPr="008A0AB3">
        <w:rPr>
          <w:rFonts w:cstheme="minorHAnsi"/>
        </w:rPr>
        <w:t xml:space="preserve">. 45.4% of </w:t>
      </w:r>
      <w:r w:rsidRPr="008A0AB3">
        <w:rPr>
          <w:rStyle w:val="CommentReference"/>
          <w:rFonts w:cstheme="minorHAnsi"/>
          <w:sz w:val="22"/>
          <w:szCs w:val="22"/>
        </w:rPr>
        <w:commentReference w:id="66"/>
      </w:r>
      <w:commentRangeEnd w:id="67"/>
      <w:commentRangeEnd w:id="68"/>
      <w:r w:rsidRPr="008A0AB3">
        <w:rPr>
          <w:rFonts w:cstheme="minorHAnsi"/>
        </w:rPr>
        <w:t>≥5 cases,</w:t>
      </w:r>
      <w:r w:rsidR="00AB7FF8">
        <w:rPr>
          <w:rFonts w:cstheme="minorHAnsi"/>
        </w:rPr>
        <w:t xml:space="preserve"> respectively,</w:t>
      </w:r>
      <w:r w:rsidRPr="008A0AB3">
        <w:rPr>
          <w:rFonts w:cstheme="minorHAnsi"/>
        </w:rPr>
        <w:t xml:space="preserve"> </w:t>
      </w:r>
      <w:r w:rsidR="00FE7098">
        <w:rPr>
          <w:rFonts w:cstheme="minorHAnsi"/>
        </w:rPr>
        <w:t xml:space="preserve">Wilcoxon Rank Sum Test </w:t>
      </w:r>
      <w:r w:rsidRPr="008A0AB3">
        <w:rPr>
          <w:rFonts w:cstheme="minorHAnsi"/>
        </w:rPr>
        <w:t xml:space="preserve">p-value </w:t>
      </w:r>
      <w:r w:rsidR="00FE7098">
        <w:rPr>
          <w:rFonts w:cstheme="minorHAnsi"/>
        </w:rPr>
        <w:t>&lt;</w:t>
      </w:r>
      <w:r w:rsidRPr="008A0AB3">
        <w:rPr>
          <w:rFonts w:cstheme="minorHAnsi"/>
        </w:rPr>
        <w:t xml:space="preserve"> 0.</w:t>
      </w:r>
      <w:r w:rsidR="00FE7098">
        <w:rPr>
          <w:rFonts w:cstheme="minorHAnsi"/>
        </w:rPr>
        <w:t>001</w:t>
      </w:r>
      <w:r w:rsidRPr="008A0AB3">
        <w:rPr>
          <w:rFonts w:cstheme="minorHAnsi"/>
        </w:rPr>
        <w:t>)</w:t>
      </w:r>
      <w:r w:rsidRPr="008A0AB3">
        <w:rPr>
          <w:rStyle w:val="CommentReference"/>
          <w:rFonts w:cstheme="minorHAnsi"/>
          <w:sz w:val="22"/>
          <w:szCs w:val="22"/>
        </w:rPr>
        <w:commentReference w:id="67"/>
      </w:r>
      <w:r w:rsidR="00AC560A">
        <w:rPr>
          <w:rFonts w:cstheme="minorHAnsi"/>
        </w:rPr>
        <w:t>, with more cases of females than males</w:t>
      </w:r>
      <w:r w:rsidR="00734334">
        <w:rPr>
          <w:rStyle w:val="CommentReference"/>
        </w:rPr>
        <w:commentReference w:id="68"/>
      </w:r>
      <w:r w:rsidRPr="008A0AB3">
        <w:rPr>
          <w:rFonts w:cstheme="minorHAnsi"/>
        </w:rPr>
        <w:t>.</w:t>
      </w:r>
      <w:r w:rsidR="008630FA">
        <w:rPr>
          <w:rFonts w:cstheme="minorHAnsi"/>
        </w:rPr>
        <w:t xml:space="preserve"> </w:t>
      </w:r>
    </w:p>
    <w:p w14:paraId="684CDB22" w14:textId="36D76126" w:rsidR="005C5036" w:rsidRDefault="00734334" w:rsidP="00E1669E">
      <w:pPr>
        <w:spacing w:line="240" w:lineRule="auto"/>
        <w:jc w:val="both"/>
        <w:rPr>
          <w:rFonts w:cstheme="minorHAnsi"/>
        </w:rPr>
      </w:pPr>
      <w:r>
        <w:rPr>
          <w:rFonts w:cstheme="minorHAnsi"/>
        </w:rPr>
        <w:t>F</w:t>
      </w:r>
      <w:r w:rsidRPr="003B6107">
        <w:rPr>
          <w:rFonts w:cstheme="minorHAnsi"/>
        </w:rPr>
        <w:t xml:space="preserve">igure </w:t>
      </w:r>
      <w:r w:rsidR="007D48C0">
        <w:rPr>
          <w:rFonts w:cstheme="minorHAnsi"/>
        </w:rPr>
        <w:t>4</w:t>
      </w:r>
      <w:r w:rsidRPr="003B6107">
        <w:rPr>
          <w:rFonts w:cstheme="minorHAnsi"/>
        </w:rPr>
        <w:t xml:space="preserve">: </w:t>
      </w:r>
      <w:r w:rsidR="004B7F95">
        <w:rPr>
          <w:rFonts w:cstheme="minorHAnsi"/>
        </w:rPr>
        <w:t>Number of suspected cases of m</w:t>
      </w:r>
      <w:r w:rsidRPr="003B6107">
        <w:rPr>
          <w:rFonts w:cstheme="minorHAnsi"/>
        </w:rPr>
        <w:t>easle</w:t>
      </w:r>
      <w:r w:rsidR="0058280E">
        <w:rPr>
          <w:rFonts w:cstheme="minorHAnsi"/>
        </w:rPr>
        <w:t>s in northern Syria</w:t>
      </w:r>
      <w:r w:rsidR="00CF4BED" w:rsidRPr="003B6107">
        <w:rPr>
          <w:rFonts w:cstheme="minorHAnsi"/>
        </w:rPr>
        <w:t>,</w:t>
      </w:r>
      <w:r w:rsidR="0058280E">
        <w:rPr>
          <w:rFonts w:cstheme="minorHAnsi"/>
        </w:rPr>
        <w:t xml:space="preserve"> by year.</w:t>
      </w:r>
    </w:p>
    <w:p w14:paraId="1EE220D8" w14:textId="531705C3" w:rsidR="00576962" w:rsidRDefault="00576962" w:rsidP="00576962">
      <w:pPr>
        <w:spacing w:line="240" w:lineRule="auto"/>
        <w:jc w:val="both"/>
        <w:rPr>
          <w:rFonts w:cstheme="minorHAnsi"/>
        </w:rPr>
      </w:pPr>
      <w:r>
        <w:rPr>
          <w:rFonts w:cstheme="minorHAnsi"/>
        </w:rPr>
        <w:t>Figure 5: Incidence of suspected cases of m</w:t>
      </w:r>
      <w:r w:rsidRPr="003B6107">
        <w:rPr>
          <w:rFonts w:cstheme="minorHAnsi"/>
        </w:rPr>
        <w:t>easle</w:t>
      </w:r>
      <w:r>
        <w:rPr>
          <w:rFonts w:cstheme="minorHAnsi"/>
        </w:rPr>
        <w:t>s in northern Syria</w:t>
      </w:r>
      <w:r w:rsidRPr="003B6107">
        <w:rPr>
          <w:rFonts w:cstheme="minorHAnsi"/>
        </w:rPr>
        <w:t>,</w:t>
      </w:r>
      <w:r>
        <w:rPr>
          <w:rFonts w:cstheme="minorHAnsi"/>
        </w:rPr>
        <w:t xml:space="preserve"> by year.</w:t>
      </w:r>
    </w:p>
    <w:p w14:paraId="16872E09" w14:textId="6704013A" w:rsidR="00576962" w:rsidRDefault="00576962" w:rsidP="00576962">
      <w:pPr>
        <w:spacing w:line="240" w:lineRule="auto"/>
        <w:jc w:val="both"/>
        <w:rPr>
          <w:rFonts w:cstheme="minorHAnsi"/>
        </w:rPr>
      </w:pPr>
      <w:r>
        <w:rPr>
          <w:rFonts w:cstheme="minorHAnsi"/>
        </w:rPr>
        <w:t xml:space="preserve">Figure 6: Map of </w:t>
      </w:r>
      <w:r w:rsidR="00701236">
        <w:rPr>
          <w:rFonts w:cstheme="minorHAnsi"/>
        </w:rPr>
        <w:t xml:space="preserve">the </w:t>
      </w:r>
      <w:r>
        <w:rPr>
          <w:rFonts w:cstheme="minorHAnsi"/>
        </w:rPr>
        <w:t xml:space="preserve">distribution of </w:t>
      </w:r>
      <w:r w:rsidR="00701236">
        <w:rPr>
          <w:rFonts w:cstheme="minorHAnsi"/>
        </w:rPr>
        <w:t xml:space="preserve">suspected measles </w:t>
      </w:r>
      <w:r>
        <w:rPr>
          <w:rFonts w:cstheme="minorHAnsi"/>
        </w:rPr>
        <w:t>cases</w:t>
      </w:r>
      <w:r w:rsidR="00701236">
        <w:rPr>
          <w:rFonts w:cstheme="minorHAnsi"/>
        </w:rPr>
        <w:t xml:space="preserve"> in northern Syria </w:t>
      </w:r>
      <w:r>
        <w:rPr>
          <w:rFonts w:cstheme="minorHAnsi"/>
        </w:rPr>
        <w:t>over the entire study period.</w:t>
      </w:r>
    </w:p>
    <w:p w14:paraId="35A1E77C" w14:textId="1F9F9FAC" w:rsidR="00E1669E" w:rsidRPr="008C419F" w:rsidRDefault="00701236" w:rsidP="008C419F">
      <w:pPr>
        <w:spacing w:line="240" w:lineRule="auto"/>
        <w:jc w:val="both"/>
        <w:rPr>
          <w:rFonts w:cstheme="minorHAnsi"/>
        </w:rPr>
      </w:pPr>
      <w:r>
        <w:rPr>
          <w:rFonts w:cstheme="minorHAnsi"/>
        </w:rPr>
        <w:t xml:space="preserve">Figure 7: </w:t>
      </w:r>
      <w:r w:rsidR="008B5963">
        <w:rPr>
          <w:rFonts w:cstheme="minorHAnsi"/>
        </w:rPr>
        <w:t xml:space="preserve">Distribution of </w:t>
      </w:r>
      <w:r w:rsidR="008C419F">
        <w:rPr>
          <w:rFonts w:cstheme="minorHAnsi"/>
        </w:rPr>
        <w:t xml:space="preserve">suspected </w:t>
      </w:r>
      <w:r w:rsidR="008B5963">
        <w:rPr>
          <w:rFonts w:cstheme="minorHAnsi"/>
        </w:rPr>
        <w:t>measles cases</w:t>
      </w:r>
      <w:r w:rsidR="008C419F">
        <w:rPr>
          <w:rFonts w:cstheme="minorHAnsi"/>
        </w:rPr>
        <w:t xml:space="preserve"> in northern Syria</w:t>
      </w:r>
      <w:r w:rsidR="008B5963">
        <w:rPr>
          <w:rFonts w:cstheme="minorHAnsi"/>
        </w:rPr>
        <w:t>, by district and year.</w:t>
      </w:r>
    </w:p>
    <w:p w14:paraId="1718ED0D" w14:textId="77777777" w:rsidR="00940FB4" w:rsidRDefault="00940FB4" w:rsidP="00572DF8">
      <w:pPr>
        <w:spacing w:line="240" w:lineRule="auto"/>
        <w:jc w:val="both"/>
        <w:rPr>
          <w:rFonts w:cstheme="minorHAnsi"/>
          <w:i/>
        </w:rPr>
      </w:pPr>
    </w:p>
    <w:p w14:paraId="44C011A0" w14:textId="5703351D" w:rsidR="00940FB4" w:rsidRDefault="00940FB4" w:rsidP="00572DF8">
      <w:pPr>
        <w:spacing w:line="240" w:lineRule="auto"/>
        <w:jc w:val="both"/>
        <w:rPr>
          <w:rFonts w:cstheme="minorHAnsi"/>
          <w:i/>
        </w:rPr>
      </w:pPr>
      <w:r>
        <w:rPr>
          <w:rFonts w:cstheme="minorHAnsi"/>
          <w:i/>
          <w:noProof/>
        </w:rPr>
        <w:lastRenderedPageBreak/>
        <mc:AlternateContent>
          <mc:Choice Requires="wpg">
            <w:drawing>
              <wp:anchor distT="0" distB="0" distL="114300" distR="114300" simplePos="0" relativeHeight="251683840" behindDoc="0" locked="0" layoutInCell="1" allowOverlap="1" wp14:anchorId="0CCEAA8B" wp14:editId="05C0BC96">
                <wp:simplePos x="0" y="0"/>
                <wp:positionH relativeFrom="column">
                  <wp:posOffset>-53340</wp:posOffset>
                </wp:positionH>
                <wp:positionV relativeFrom="paragraph">
                  <wp:posOffset>0</wp:posOffset>
                </wp:positionV>
                <wp:extent cx="5699760" cy="628904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5699760" cy="6289040"/>
                          <a:chOff x="0" y="0"/>
                          <a:chExt cx="5699760" cy="6289040"/>
                        </a:xfrm>
                      </wpg:grpSpPr>
                      <pic:pic xmlns:pic="http://schemas.openxmlformats.org/drawingml/2006/picture">
                        <pic:nvPicPr>
                          <pic:cNvPr id="31" name="Picture 31"/>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2964180"/>
                            <a:ext cx="5699760" cy="3324860"/>
                          </a:xfrm>
                          <a:prstGeom prst="rect">
                            <a:avLst/>
                          </a:prstGeom>
                          <a:noFill/>
                          <a:ln>
                            <a:noFill/>
                          </a:ln>
                        </pic:spPr>
                      </pic:pic>
                      <pic:pic xmlns:pic="http://schemas.openxmlformats.org/drawingml/2006/picture">
                        <pic:nvPicPr>
                          <pic:cNvPr id="30" name="Picture 3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0480" y="0"/>
                            <a:ext cx="5669280" cy="3307080"/>
                          </a:xfrm>
                          <a:prstGeom prst="rect">
                            <a:avLst/>
                          </a:prstGeom>
                          <a:noFill/>
                          <a:ln>
                            <a:noFill/>
                          </a:ln>
                        </pic:spPr>
                      </pic:pic>
                    </wpg:wgp>
                  </a:graphicData>
                </a:graphic>
              </wp:anchor>
            </w:drawing>
          </mc:Choice>
          <mc:Fallback>
            <w:pict>
              <v:group w14:anchorId="50169490" id="Group 33" o:spid="_x0000_s1026" style="position:absolute;margin-left:-4.2pt;margin-top:0;width:448.8pt;height:495.2pt;z-index:251683840" coordsize="56997,6289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">
                <v:shape id="Picture 31" o:spid="_x0000_s1027" type="#_x0000_t75" style="position:absolute;top:29641;width:56997;height:33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">
                  <v:imagedata r:id="rId27" o:title=""/>
                </v:shape>
                <v:shape id="Picture 30" o:spid="_x0000_s1028" type="#_x0000_t75" style="position:absolute;left:304;width:56693;height:3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">
                  <v:imagedata r:id="rId28" o:title=""/>
                </v:shape>
                <w10:wrap type="topAndBottom"/>
              </v:group>
            </w:pict>
          </mc:Fallback>
        </mc:AlternateContent>
      </w:r>
    </w:p>
    <w:p w14:paraId="02D16771" w14:textId="79FF6CF0" w:rsidR="00734334" w:rsidRPr="006A6ED9" w:rsidRDefault="00636B69" w:rsidP="00572DF8">
      <w:pPr>
        <w:spacing w:line="240" w:lineRule="auto"/>
        <w:jc w:val="both"/>
        <w:rPr>
          <w:rFonts w:cstheme="minorHAnsi"/>
          <w:i/>
        </w:rPr>
      </w:pPr>
      <w:r>
        <w:rPr>
          <w:rFonts w:cstheme="minorHAnsi"/>
          <w:i/>
        </w:rPr>
        <w:t>Measles Epidemics</w:t>
      </w:r>
    </w:p>
    <w:p w14:paraId="2FFBB6F5" w14:textId="04301564" w:rsidR="00734334" w:rsidRPr="008A0AB3" w:rsidRDefault="00734334" w:rsidP="00572DF8">
      <w:pPr>
        <w:spacing w:line="240" w:lineRule="auto"/>
        <w:jc w:val="both"/>
        <w:rPr>
          <w:rFonts w:cstheme="minorHAnsi"/>
          <w:noProof/>
        </w:rPr>
      </w:pPr>
      <w:r w:rsidRPr="008A0AB3">
        <w:rPr>
          <w:rFonts w:cstheme="minorHAnsi"/>
        </w:rPr>
        <w:t>The largest</w:t>
      </w:r>
      <w:r w:rsidR="00FF00E2">
        <w:rPr>
          <w:rFonts w:cstheme="minorHAnsi"/>
        </w:rPr>
        <w:t xml:space="preserve"> measles</w:t>
      </w:r>
      <w:r w:rsidRPr="008A0AB3">
        <w:rPr>
          <w:rFonts w:cstheme="minorHAnsi"/>
        </w:rPr>
        <w:t xml:space="preserve"> outbreaks of 2017 were concentrated in </w:t>
      </w:r>
      <w:r w:rsidRPr="00903A46">
        <w:rPr>
          <w:rFonts w:cstheme="minorHAnsi"/>
          <w:i/>
          <w:iCs/>
        </w:rPr>
        <w:t>Abu Kamal</w:t>
      </w:r>
      <w:r w:rsidRPr="008A0AB3">
        <w:rPr>
          <w:rFonts w:cstheme="minorHAnsi"/>
        </w:rPr>
        <w:t xml:space="preserve"> and </w:t>
      </w:r>
      <w:r w:rsidRPr="00903A46">
        <w:rPr>
          <w:rFonts w:cstheme="minorHAnsi"/>
          <w:i/>
          <w:iCs/>
        </w:rPr>
        <w:t>Al</w:t>
      </w:r>
      <w:r w:rsidR="00903A46">
        <w:rPr>
          <w:rFonts w:cstheme="minorHAnsi"/>
          <w:i/>
          <w:iCs/>
        </w:rPr>
        <w:t>-</w:t>
      </w:r>
      <w:proofErr w:type="spellStart"/>
      <w:r w:rsidRPr="00903A46">
        <w:rPr>
          <w:rFonts w:cstheme="minorHAnsi"/>
          <w:i/>
          <w:iCs/>
        </w:rPr>
        <w:t>Mayadin</w:t>
      </w:r>
      <w:proofErr w:type="spellEnd"/>
      <w:r w:rsidRPr="008A0AB3">
        <w:rPr>
          <w:rFonts w:cstheme="minorHAnsi"/>
        </w:rPr>
        <w:t xml:space="preserve"> Districts in the </w:t>
      </w:r>
      <w:r w:rsidRPr="00903A46">
        <w:rPr>
          <w:rFonts w:cstheme="minorHAnsi"/>
          <w:i/>
          <w:iCs/>
        </w:rPr>
        <w:t>Deir-</w:t>
      </w:r>
      <w:proofErr w:type="spellStart"/>
      <w:r w:rsidRPr="00903A46">
        <w:rPr>
          <w:rFonts w:cstheme="minorHAnsi"/>
          <w:i/>
          <w:iCs/>
        </w:rPr>
        <w:t>ez</w:t>
      </w:r>
      <w:proofErr w:type="spellEnd"/>
      <w:r w:rsidRPr="00903A46">
        <w:rPr>
          <w:rFonts w:cstheme="minorHAnsi"/>
          <w:i/>
          <w:iCs/>
        </w:rPr>
        <w:t>-</w:t>
      </w:r>
      <w:proofErr w:type="spellStart"/>
      <w:r w:rsidRPr="00903A46">
        <w:rPr>
          <w:rFonts w:cstheme="minorHAnsi"/>
          <w:i/>
          <w:iCs/>
        </w:rPr>
        <w:t>Zor</w:t>
      </w:r>
      <w:proofErr w:type="spellEnd"/>
      <w:r w:rsidRPr="008A0AB3">
        <w:rPr>
          <w:rFonts w:cstheme="minorHAnsi"/>
        </w:rPr>
        <w:t xml:space="preserve"> governorate, while the largest outbreaks in 2018 were concentrated in </w:t>
      </w:r>
      <w:r w:rsidRPr="00903A46">
        <w:rPr>
          <w:rFonts w:cstheme="minorHAnsi"/>
          <w:i/>
          <w:iCs/>
        </w:rPr>
        <w:t>Al-</w:t>
      </w:r>
      <w:proofErr w:type="spellStart"/>
      <w:r w:rsidRPr="00903A46">
        <w:rPr>
          <w:rFonts w:cstheme="minorHAnsi"/>
          <w:i/>
          <w:iCs/>
        </w:rPr>
        <w:t>Mayadin</w:t>
      </w:r>
      <w:proofErr w:type="spellEnd"/>
      <w:r w:rsidRPr="008A0AB3">
        <w:rPr>
          <w:rFonts w:cstheme="minorHAnsi"/>
        </w:rPr>
        <w:t xml:space="preserve"> and </w:t>
      </w:r>
      <w:r w:rsidRPr="00903A46">
        <w:rPr>
          <w:rFonts w:cstheme="minorHAnsi"/>
          <w:i/>
          <w:iCs/>
        </w:rPr>
        <w:t>Deir-</w:t>
      </w:r>
      <w:proofErr w:type="spellStart"/>
      <w:r w:rsidRPr="00903A46">
        <w:rPr>
          <w:rFonts w:cstheme="minorHAnsi"/>
          <w:i/>
          <w:iCs/>
        </w:rPr>
        <w:t>ez</w:t>
      </w:r>
      <w:proofErr w:type="spellEnd"/>
      <w:r w:rsidRPr="00903A46">
        <w:rPr>
          <w:rFonts w:cstheme="minorHAnsi"/>
          <w:i/>
          <w:iCs/>
        </w:rPr>
        <w:t>-</w:t>
      </w:r>
      <w:proofErr w:type="spellStart"/>
      <w:r w:rsidRPr="00903A46">
        <w:rPr>
          <w:rFonts w:cstheme="minorHAnsi"/>
          <w:i/>
          <w:iCs/>
        </w:rPr>
        <w:t>Zor</w:t>
      </w:r>
      <w:proofErr w:type="spellEnd"/>
      <w:r w:rsidRPr="008A0AB3">
        <w:rPr>
          <w:rFonts w:cstheme="minorHAnsi"/>
        </w:rPr>
        <w:t xml:space="preserve"> districts in </w:t>
      </w:r>
      <w:r w:rsidRPr="00903A46">
        <w:rPr>
          <w:rFonts w:cstheme="minorHAnsi"/>
          <w:i/>
          <w:iCs/>
        </w:rPr>
        <w:t>Deir-</w:t>
      </w:r>
      <w:proofErr w:type="spellStart"/>
      <w:r w:rsidRPr="00903A46">
        <w:rPr>
          <w:rFonts w:cstheme="minorHAnsi"/>
          <w:i/>
          <w:iCs/>
        </w:rPr>
        <w:t>ez</w:t>
      </w:r>
      <w:proofErr w:type="spellEnd"/>
      <w:r w:rsidRPr="00903A46">
        <w:rPr>
          <w:rFonts w:cstheme="minorHAnsi"/>
          <w:i/>
          <w:iCs/>
        </w:rPr>
        <w:t>-</w:t>
      </w:r>
      <w:proofErr w:type="spellStart"/>
      <w:r w:rsidRPr="00903A46">
        <w:rPr>
          <w:rFonts w:cstheme="minorHAnsi"/>
          <w:i/>
          <w:iCs/>
        </w:rPr>
        <w:t>Zor</w:t>
      </w:r>
      <w:proofErr w:type="spellEnd"/>
      <w:r w:rsidRPr="008A0AB3">
        <w:rPr>
          <w:rFonts w:cstheme="minorHAnsi"/>
        </w:rPr>
        <w:t xml:space="preserve"> governorate and </w:t>
      </w:r>
      <w:r w:rsidRPr="00903A46">
        <w:rPr>
          <w:rFonts w:cstheme="minorHAnsi"/>
          <w:i/>
          <w:iCs/>
        </w:rPr>
        <w:t>Ar-Raqqa</w:t>
      </w:r>
      <w:r w:rsidRPr="008A0AB3">
        <w:rPr>
          <w:rFonts w:cstheme="minorHAnsi"/>
        </w:rPr>
        <w:t xml:space="preserve"> district of </w:t>
      </w:r>
      <w:r w:rsidRPr="00903A46">
        <w:rPr>
          <w:rFonts w:cstheme="minorHAnsi"/>
          <w:i/>
          <w:iCs/>
        </w:rPr>
        <w:t>Ar-Raqqa</w:t>
      </w:r>
      <w:r w:rsidRPr="008A0AB3">
        <w:rPr>
          <w:rFonts w:cstheme="minorHAnsi"/>
        </w:rPr>
        <w:t xml:space="preserve"> Governorate.</w:t>
      </w:r>
      <w:r w:rsidRPr="008A0AB3">
        <w:rPr>
          <w:rFonts w:cstheme="minorHAnsi"/>
          <w:noProof/>
        </w:rPr>
        <w:t xml:space="preserve"> </w:t>
      </w:r>
      <w:r w:rsidRPr="008A0AB3">
        <w:rPr>
          <w:rFonts w:cstheme="minorHAnsi"/>
        </w:rPr>
        <w:t xml:space="preserve">In 2017 </w:t>
      </w:r>
      <w:commentRangeStart w:id="69"/>
      <w:r w:rsidRPr="008A0AB3">
        <w:rPr>
          <w:rFonts w:cstheme="minorHAnsi"/>
        </w:rPr>
        <w:t>incidence</w:t>
      </w:r>
      <w:commentRangeEnd w:id="69"/>
      <w:r w:rsidRPr="008A0AB3">
        <w:rPr>
          <w:rStyle w:val="CommentReference"/>
          <w:rFonts w:cstheme="minorHAnsi"/>
          <w:sz w:val="22"/>
          <w:szCs w:val="22"/>
        </w:rPr>
        <w:commentReference w:id="69"/>
      </w:r>
      <w:r w:rsidRPr="008A0AB3">
        <w:rPr>
          <w:rFonts w:cstheme="minorHAnsi"/>
        </w:rPr>
        <w:t xml:space="preserve"> peaked towards the end of June and beginning of July, while in 2018 incidence peaked around end of March. The 2018 outbreak had a more gradual increase in incidence from the beginning of January until the end of August, compared to sharp increase in incidence in mid-March and rapid decline that tapered off until early October.</w:t>
      </w:r>
    </w:p>
    <w:p w14:paraId="7EED91D2" w14:textId="792D94B2" w:rsidR="004E712C" w:rsidRDefault="00570EA1" w:rsidP="00572DF8">
      <w:pPr>
        <w:spacing w:line="240" w:lineRule="auto"/>
        <w:jc w:val="both"/>
        <w:rPr>
          <w:rFonts w:cstheme="minorHAnsi"/>
          <w:noProof/>
        </w:rPr>
      </w:pPr>
      <w:r>
        <w:rPr>
          <w:rFonts w:cstheme="minorHAnsi"/>
          <w:noProof/>
        </w:rPr>
        <w:lastRenderedPageBreak/>
        <w:t xml:space="preserve">Table </w:t>
      </w:r>
      <w:r w:rsidR="00166C7D">
        <w:rPr>
          <w:rFonts w:cstheme="minorHAnsi"/>
          <w:noProof/>
        </w:rPr>
        <w:t>3</w:t>
      </w:r>
      <w:r>
        <w:rPr>
          <w:rFonts w:cstheme="minorHAnsi"/>
          <w:noProof/>
        </w:rPr>
        <w:t xml:space="preserve">: </w:t>
      </w:r>
      <w:r w:rsidR="00636B69">
        <w:rPr>
          <w:rFonts w:cstheme="minorHAnsi"/>
          <w:noProof/>
        </w:rPr>
        <w:t>Number</w:t>
      </w:r>
      <w:commentRangeStart w:id="70"/>
      <w:r w:rsidR="003A5EF1" w:rsidRPr="008A0AB3">
        <w:rPr>
          <w:rFonts w:cstheme="minorHAnsi"/>
          <w:noProof/>
        </w:rPr>
        <w:t xml:space="preserve"> </w:t>
      </w:r>
      <w:r w:rsidR="002307EF">
        <w:rPr>
          <w:rFonts w:cstheme="minorHAnsi"/>
          <w:noProof/>
        </w:rPr>
        <w:t>of suspected cases of measles</w:t>
      </w:r>
      <w:r w:rsidR="00636B69">
        <w:rPr>
          <w:rFonts w:cstheme="minorHAnsi"/>
          <w:noProof/>
        </w:rPr>
        <w:t xml:space="preserve"> in northern Syria</w:t>
      </w:r>
      <w:r w:rsidR="002307EF">
        <w:rPr>
          <w:rFonts w:cstheme="minorHAnsi"/>
          <w:noProof/>
        </w:rPr>
        <w:t>, by year</w:t>
      </w:r>
      <w:commentRangeEnd w:id="70"/>
      <w:r w:rsidR="00734334">
        <w:rPr>
          <w:rStyle w:val="CommentReference"/>
        </w:rPr>
        <w:commentReference w:id="70"/>
      </w:r>
      <w:r w:rsidR="00636B69">
        <w:rPr>
          <w:rFonts w:cstheme="minorHAnsi"/>
          <w:noProof/>
        </w:rPr>
        <w:t>, 2015-2019</w:t>
      </w:r>
    </w:p>
    <w:tbl>
      <w:tblPr>
        <w:tblStyle w:val="TableGrid"/>
        <w:tblW w:w="0" w:type="auto"/>
        <w:tblLook w:val="04A0" w:firstRow="1" w:lastRow="0" w:firstColumn="1" w:lastColumn="0" w:noHBand="0" w:noVBand="1"/>
      </w:tblPr>
      <w:tblGrid>
        <w:gridCol w:w="772"/>
        <w:gridCol w:w="1742"/>
        <w:gridCol w:w="1594"/>
        <w:gridCol w:w="1875"/>
        <w:gridCol w:w="1124"/>
      </w:tblGrid>
      <w:tr w:rsidR="004E712C" w14:paraId="79359DC3" w14:textId="77777777" w:rsidTr="000E0B9C">
        <w:trPr>
          <w:trHeight w:val="834"/>
        </w:trPr>
        <w:tc>
          <w:tcPr>
            <w:tcW w:w="772" w:type="dxa"/>
            <w:vAlign w:val="center"/>
          </w:tcPr>
          <w:p w14:paraId="5C07C410" w14:textId="02BBBC33" w:rsidR="004E712C" w:rsidRPr="004E712C" w:rsidRDefault="004E712C" w:rsidP="004E712C">
            <w:pPr>
              <w:jc w:val="center"/>
              <w:rPr>
                <w:rFonts w:cstheme="minorHAnsi"/>
                <w:b/>
                <w:bCs/>
                <w:noProof/>
              </w:rPr>
            </w:pPr>
            <w:r w:rsidRPr="004E712C">
              <w:rPr>
                <w:rFonts w:cstheme="minorHAnsi"/>
                <w:b/>
                <w:bCs/>
                <w:noProof/>
              </w:rPr>
              <w:t>Year</w:t>
            </w:r>
          </w:p>
        </w:tc>
        <w:tc>
          <w:tcPr>
            <w:tcW w:w="1742" w:type="dxa"/>
            <w:vAlign w:val="center"/>
          </w:tcPr>
          <w:p w14:paraId="30F97261" w14:textId="4AA71E49" w:rsidR="004E712C" w:rsidRPr="004E712C" w:rsidRDefault="000A3AF6" w:rsidP="004E712C">
            <w:pPr>
              <w:jc w:val="center"/>
              <w:rPr>
                <w:rFonts w:cstheme="minorHAnsi"/>
                <w:b/>
                <w:bCs/>
                <w:noProof/>
              </w:rPr>
            </w:pPr>
            <w:r>
              <w:rPr>
                <w:rFonts w:cstheme="minorHAnsi"/>
                <w:b/>
                <w:bCs/>
                <w:noProof/>
              </w:rPr>
              <w:t xml:space="preserve">Total </w:t>
            </w:r>
            <w:r w:rsidR="004E712C" w:rsidRPr="004E712C">
              <w:rPr>
                <w:rFonts w:cstheme="minorHAnsi"/>
                <w:b/>
                <w:bCs/>
                <w:noProof/>
              </w:rPr>
              <w:t>Number of Weekly District Reports</w:t>
            </w:r>
          </w:p>
        </w:tc>
        <w:tc>
          <w:tcPr>
            <w:tcW w:w="1594" w:type="dxa"/>
            <w:vAlign w:val="center"/>
          </w:tcPr>
          <w:p w14:paraId="6CA5C189" w14:textId="12E57A39" w:rsidR="004E712C" w:rsidRPr="004E712C" w:rsidRDefault="004E712C" w:rsidP="004E712C">
            <w:pPr>
              <w:jc w:val="center"/>
              <w:rPr>
                <w:rFonts w:cstheme="minorHAnsi"/>
                <w:b/>
                <w:bCs/>
                <w:noProof/>
              </w:rPr>
            </w:pPr>
            <w:r w:rsidRPr="004E712C">
              <w:rPr>
                <w:rFonts w:cstheme="minorHAnsi"/>
                <w:b/>
                <w:bCs/>
                <w:noProof/>
              </w:rPr>
              <w:t>Total Number of Suspected Measles Cases</w:t>
            </w:r>
          </w:p>
        </w:tc>
        <w:tc>
          <w:tcPr>
            <w:tcW w:w="1875" w:type="dxa"/>
            <w:vAlign w:val="center"/>
          </w:tcPr>
          <w:p w14:paraId="2DFE9DDB" w14:textId="458CDD32" w:rsidR="004E712C" w:rsidRPr="004E712C" w:rsidRDefault="004E712C" w:rsidP="004E712C">
            <w:pPr>
              <w:jc w:val="center"/>
              <w:rPr>
                <w:rFonts w:cstheme="minorHAnsi"/>
                <w:b/>
                <w:bCs/>
                <w:noProof/>
              </w:rPr>
            </w:pPr>
            <w:r w:rsidRPr="004E712C">
              <w:rPr>
                <w:rFonts w:cstheme="minorHAnsi"/>
                <w:b/>
                <w:bCs/>
                <w:noProof/>
              </w:rPr>
              <w:t>Average number of cases per district per week</w:t>
            </w:r>
          </w:p>
        </w:tc>
        <w:tc>
          <w:tcPr>
            <w:tcW w:w="1124" w:type="dxa"/>
            <w:vAlign w:val="center"/>
          </w:tcPr>
          <w:p w14:paraId="1BFAA26B" w14:textId="13CCBDDF" w:rsidR="004E712C" w:rsidRPr="004E712C" w:rsidRDefault="004E712C" w:rsidP="004E712C">
            <w:pPr>
              <w:jc w:val="center"/>
              <w:rPr>
                <w:rFonts w:cstheme="minorHAnsi"/>
                <w:b/>
                <w:bCs/>
                <w:noProof/>
              </w:rPr>
            </w:pPr>
            <w:r w:rsidRPr="004E712C">
              <w:rPr>
                <w:rFonts w:cstheme="minorHAnsi"/>
                <w:b/>
                <w:bCs/>
                <w:noProof/>
              </w:rPr>
              <w:t>Standard deviation</w:t>
            </w:r>
          </w:p>
        </w:tc>
      </w:tr>
      <w:tr w:rsidR="004E712C" w14:paraId="341E0D8B" w14:textId="77777777" w:rsidTr="000E0B9C">
        <w:trPr>
          <w:trHeight w:val="275"/>
        </w:trPr>
        <w:tc>
          <w:tcPr>
            <w:tcW w:w="772" w:type="dxa"/>
          </w:tcPr>
          <w:p w14:paraId="18F23934" w14:textId="2C384359" w:rsidR="004E712C" w:rsidRPr="00710799" w:rsidRDefault="004E712C" w:rsidP="00572DF8">
            <w:pPr>
              <w:jc w:val="both"/>
              <w:rPr>
                <w:rFonts w:cstheme="minorHAnsi"/>
                <w:b/>
                <w:bCs/>
                <w:noProof/>
              </w:rPr>
            </w:pPr>
            <w:r w:rsidRPr="00710799">
              <w:rPr>
                <w:rFonts w:cstheme="minorHAnsi"/>
                <w:b/>
                <w:bCs/>
                <w:noProof/>
              </w:rPr>
              <w:t>2015</w:t>
            </w:r>
          </w:p>
        </w:tc>
        <w:tc>
          <w:tcPr>
            <w:tcW w:w="1742" w:type="dxa"/>
          </w:tcPr>
          <w:p w14:paraId="1F894101" w14:textId="1EF6C689" w:rsidR="004E712C" w:rsidRDefault="004E712C" w:rsidP="00572DF8">
            <w:pPr>
              <w:jc w:val="both"/>
              <w:rPr>
                <w:rFonts w:cstheme="minorHAnsi"/>
                <w:noProof/>
              </w:rPr>
            </w:pPr>
            <w:r>
              <w:rPr>
                <w:rFonts w:cstheme="minorHAnsi"/>
                <w:noProof/>
              </w:rPr>
              <w:t>1,440</w:t>
            </w:r>
          </w:p>
        </w:tc>
        <w:tc>
          <w:tcPr>
            <w:tcW w:w="1594" w:type="dxa"/>
          </w:tcPr>
          <w:p w14:paraId="6F8F9748" w14:textId="1C4EF2D6" w:rsidR="004E712C" w:rsidRDefault="004E712C" w:rsidP="00572DF8">
            <w:pPr>
              <w:jc w:val="both"/>
              <w:rPr>
                <w:rFonts w:cstheme="minorHAnsi"/>
                <w:noProof/>
              </w:rPr>
            </w:pPr>
            <w:r>
              <w:rPr>
                <w:rFonts w:cstheme="minorHAnsi"/>
                <w:noProof/>
              </w:rPr>
              <w:t>2,192</w:t>
            </w:r>
          </w:p>
        </w:tc>
        <w:tc>
          <w:tcPr>
            <w:tcW w:w="1875" w:type="dxa"/>
          </w:tcPr>
          <w:p w14:paraId="72AB8FC7" w14:textId="50A97898" w:rsidR="004E712C" w:rsidRDefault="004E712C" w:rsidP="00572DF8">
            <w:pPr>
              <w:jc w:val="both"/>
              <w:rPr>
                <w:rFonts w:cstheme="minorHAnsi"/>
                <w:noProof/>
              </w:rPr>
            </w:pPr>
            <w:r>
              <w:rPr>
                <w:rFonts w:cstheme="minorHAnsi"/>
                <w:noProof/>
              </w:rPr>
              <w:t>1.52</w:t>
            </w:r>
          </w:p>
        </w:tc>
        <w:tc>
          <w:tcPr>
            <w:tcW w:w="1124" w:type="dxa"/>
          </w:tcPr>
          <w:p w14:paraId="3AB7B16A" w14:textId="300354C5" w:rsidR="004E712C" w:rsidRDefault="00710799" w:rsidP="00572DF8">
            <w:pPr>
              <w:jc w:val="both"/>
              <w:rPr>
                <w:rFonts w:cstheme="minorHAnsi"/>
                <w:noProof/>
              </w:rPr>
            </w:pPr>
            <w:r>
              <w:rPr>
                <w:rFonts w:cstheme="minorHAnsi"/>
                <w:noProof/>
              </w:rPr>
              <w:t>4.64</w:t>
            </w:r>
          </w:p>
        </w:tc>
      </w:tr>
      <w:tr w:rsidR="004E712C" w14:paraId="616D9ACA" w14:textId="77777777" w:rsidTr="000E0B9C">
        <w:trPr>
          <w:trHeight w:val="284"/>
        </w:trPr>
        <w:tc>
          <w:tcPr>
            <w:tcW w:w="772" w:type="dxa"/>
          </w:tcPr>
          <w:p w14:paraId="7FFA65C2" w14:textId="1F9B2718" w:rsidR="004E712C" w:rsidRPr="00710799" w:rsidRDefault="004E712C" w:rsidP="00572DF8">
            <w:pPr>
              <w:jc w:val="both"/>
              <w:rPr>
                <w:rFonts w:cstheme="minorHAnsi"/>
                <w:b/>
                <w:bCs/>
                <w:noProof/>
              </w:rPr>
            </w:pPr>
            <w:r w:rsidRPr="00710799">
              <w:rPr>
                <w:rFonts w:cstheme="minorHAnsi"/>
                <w:b/>
                <w:bCs/>
                <w:noProof/>
              </w:rPr>
              <w:t>2016</w:t>
            </w:r>
          </w:p>
        </w:tc>
        <w:tc>
          <w:tcPr>
            <w:tcW w:w="1742" w:type="dxa"/>
          </w:tcPr>
          <w:p w14:paraId="441EC2A1" w14:textId="7C2B39A7" w:rsidR="004E712C" w:rsidRDefault="004E712C" w:rsidP="00572DF8">
            <w:pPr>
              <w:jc w:val="both"/>
              <w:rPr>
                <w:rFonts w:cstheme="minorHAnsi"/>
                <w:noProof/>
              </w:rPr>
            </w:pPr>
            <w:r>
              <w:rPr>
                <w:rFonts w:cstheme="minorHAnsi"/>
                <w:noProof/>
              </w:rPr>
              <w:t>1,670</w:t>
            </w:r>
          </w:p>
        </w:tc>
        <w:tc>
          <w:tcPr>
            <w:tcW w:w="1594" w:type="dxa"/>
          </w:tcPr>
          <w:p w14:paraId="6B1D7DC4" w14:textId="1BC6C087" w:rsidR="004E712C" w:rsidRDefault="004E712C" w:rsidP="00572DF8">
            <w:pPr>
              <w:jc w:val="both"/>
              <w:rPr>
                <w:rFonts w:cstheme="minorHAnsi"/>
                <w:noProof/>
              </w:rPr>
            </w:pPr>
            <w:r>
              <w:rPr>
                <w:rFonts w:cstheme="minorHAnsi"/>
                <w:noProof/>
              </w:rPr>
              <w:t>2,110</w:t>
            </w:r>
          </w:p>
        </w:tc>
        <w:tc>
          <w:tcPr>
            <w:tcW w:w="1875" w:type="dxa"/>
          </w:tcPr>
          <w:p w14:paraId="656EBBE4" w14:textId="6D7C5D05" w:rsidR="004E712C" w:rsidRDefault="004E712C" w:rsidP="00572DF8">
            <w:pPr>
              <w:jc w:val="both"/>
              <w:rPr>
                <w:rFonts w:cstheme="minorHAnsi"/>
                <w:noProof/>
              </w:rPr>
            </w:pPr>
            <w:r>
              <w:rPr>
                <w:rFonts w:cstheme="minorHAnsi"/>
                <w:noProof/>
              </w:rPr>
              <w:t>1.26</w:t>
            </w:r>
          </w:p>
        </w:tc>
        <w:tc>
          <w:tcPr>
            <w:tcW w:w="1124" w:type="dxa"/>
          </w:tcPr>
          <w:p w14:paraId="642B050C" w14:textId="6EA66472" w:rsidR="004E712C" w:rsidRDefault="00710799" w:rsidP="00572DF8">
            <w:pPr>
              <w:jc w:val="both"/>
              <w:rPr>
                <w:rFonts w:cstheme="minorHAnsi"/>
                <w:noProof/>
              </w:rPr>
            </w:pPr>
            <w:r>
              <w:rPr>
                <w:rFonts w:cstheme="minorHAnsi"/>
                <w:noProof/>
              </w:rPr>
              <w:t>5.62</w:t>
            </w:r>
          </w:p>
        </w:tc>
      </w:tr>
      <w:tr w:rsidR="004E712C" w14:paraId="115CA599" w14:textId="77777777" w:rsidTr="000E0B9C">
        <w:trPr>
          <w:trHeight w:val="275"/>
        </w:trPr>
        <w:tc>
          <w:tcPr>
            <w:tcW w:w="772" w:type="dxa"/>
          </w:tcPr>
          <w:p w14:paraId="44D813C5" w14:textId="59D80F64" w:rsidR="004E712C" w:rsidRPr="00710799" w:rsidRDefault="004E712C" w:rsidP="00572DF8">
            <w:pPr>
              <w:jc w:val="both"/>
              <w:rPr>
                <w:rFonts w:cstheme="minorHAnsi"/>
                <w:b/>
                <w:bCs/>
                <w:noProof/>
              </w:rPr>
            </w:pPr>
            <w:r w:rsidRPr="00710799">
              <w:rPr>
                <w:rFonts w:cstheme="minorHAnsi"/>
                <w:b/>
                <w:bCs/>
                <w:noProof/>
              </w:rPr>
              <w:t>2017</w:t>
            </w:r>
          </w:p>
        </w:tc>
        <w:tc>
          <w:tcPr>
            <w:tcW w:w="1742" w:type="dxa"/>
          </w:tcPr>
          <w:p w14:paraId="307B44FC" w14:textId="214FAB3D" w:rsidR="004E712C" w:rsidRDefault="004E712C" w:rsidP="00572DF8">
            <w:pPr>
              <w:jc w:val="both"/>
              <w:rPr>
                <w:rFonts w:cstheme="minorHAnsi"/>
                <w:noProof/>
              </w:rPr>
            </w:pPr>
            <w:r>
              <w:rPr>
                <w:rFonts w:cstheme="minorHAnsi"/>
                <w:noProof/>
              </w:rPr>
              <w:t>1,641</w:t>
            </w:r>
          </w:p>
        </w:tc>
        <w:tc>
          <w:tcPr>
            <w:tcW w:w="1594" w:type="dxa"/>
          </w:tcPr>
          <w:p w14:paraId="041237EA" w14:textId="32D4CB24" w:rsidR="004E712C" w:rsidRDefault="004E712C" w:rsidP="00572DF8">
            <w:pPr>
              <w:jc w:val="both"/>
              <w:rPr>
                <w:rFonts w:cstheme="minorHAnsi"/>
                <w:noProof/>
              </w:rPr>
            </w:pPr>
            <w:r>
              <w:rPr>
                <w:rFonts w:cstheme="minorHAnsi"/>
                <w:noProof/>
              </w:rPr>
              <w:t>7,664</w:t>
            </w:r>
          </w:p>
        </w:tc>
        <w:tc>
          <w:tcPr>
            <w:tcW w:w="1875" w:type="dxa"/>
          </w:tcPr>
          <w:p w14:paraId="49F7C09B" w14:textId="232AB411" w:rsidR="004E712C" w:rsidRDefault="004E712C" w:rsidP="00572DF8">
            <w:pPr>
              <w:jc w:val="both"/>
              <w:rPr>
                <w:rFonts w:cstheme="minorHAnsi"/>
                <w:noProof/>
              </w:rPr>
            </w:pPr>
            <w:r>
              <w:rPr>
                <w:rFonts w:cstheme="minorHAnsi"/>
                <w:noProof/>
              </w:rPr>
              <w:t>4.67</w:t>
            </w:r>
          </w:p>
        </w:tc>
        <w:tc>
          <w:tcPr>
            <w:tcW w:w="1124" w:type="dxa"/>
          </w:tcPr>
          <w:p w14:paraId="40A4E7C7" w14:textId="43CD44FB" w:rsidR="004E712C" w:rsidRDefault="00710799" w:rsidP="00572DF8">
            <w:pPr>
              <w:jc w:val="both"/>
              <w:rPr>
                <w:rFonts w:cstheme="minorHAnsi"/>
                <w:noProof/>
              </w:rPr>
            </w:pPr>
            <w:r>
              <w:rPr>
                <w:rFonts w:cstheme="minorHAnsi"/>
                <w:noProof/>
              </w:rPr>
              <w:t>14.9</w:t>
            </w:r>
          </w:p>
        </w:tc>
      </w:tr>
      <w:tr w:rsidR="004E712C" w14:paraId="7FF8485F" w14:textId="77777777" w:rsidTr="000E0B9C">
        <w:trPr>
          <w:trHeight w:val="284"/>
        </w:trPr>
        <w:tc>
          <w:tcPr>
            <w:tcW w:w="772" w:type="dxa"/>
          </w:tcPr>
          <w:p w14:paraId="2A498C11" w14:textId="6C0C1282" w:rsidR="004E712C" w:rsidRPr="00710799" w:rsidRDefault="004E712C" w:rsidP="00572DF8">
            <w:pPr>
              <w:jc w:val="both"/>
              <w:rPr>
                <w:rFonts w:cstheme="minorHAnsi"/>
                <w:b/>
                <w:bCs/>
                <w:noProof/>
              </w:rPr>
            </w:pPr>
            <w:r w:rsidRPr="00710799">
              <w:rPr>
                <w:rFonts w:cstheme="minorHAnsi"/>
                <w:b/>
                <w:bCs/>
                <w:noProof/>
              </w:rPr>
              <w:t>2018</w:t>
            </w:r>
          </w:p>
        </w:tc>
        <w:tc>
          <w:tcPr>
            <w:tcW w:w="1742" w:type="dxa"/>
          </w:tcPr>
          <w:p w14:paraId="628F2577" w14:textId="08690879" w:rsidR="004E712C" w:rsidRDefault="004E712C" w:rsidP="00572DF8">
            <w:pPr>
              <w:jc w:val="both"/>
              <w:rPr>
                <w:rFonts w:cstheme="minorHAnsi"/>
                <w:noProof/>
              </w:rPr>
            </w:pPr>
            <w:r>
              <w:rPr>
                <w:rFonts w:cstheme="minorHAnsi"/>
                <w:noProof/>
              </w:rPr>
              <w:t>1,458</w:t>
            </w:r>
          </w:p>
        </w:tc>
        <w:tc>
          <w:tcPr>
            <w:tcW w:w="1594" w:type="dxa"/>
          </w:tcPr>
          <w:p w14:paraId="289D3666" w14:textId="28820496" w:rsidR="004E712C" w:rsidRDefault="004E712C" w:rsidP="00572DF8">
            <w:pPr>
              <w:jc w:val="both"/>
              <w:rPr>
                <w:rFonts w:cstheme="minorHAnsi"/>
                <w:noProof/>
              </w:rPr>
            </w:pPr>
            <w:r>
              <w:rPr>
                <w:rFonts w:cstheme="minorHAnsi"/>
                <w:noProof/>
              </w:rPr>
              <w:t>17,885</w:t>
            </w:r>
          </w:p>
        </w:tc>
        <w:tc>
          <w:tcPr>
            <w:tcW w:w="1875" w:type="dxa"/>
          </w:tcPr>
          <w:p w14:paraId="323CBDAC" w14:textId="054AAF84" w:rsidR="004E712C" w:rsidRDefault="004E712C" w:rsidP="00572DF8">
            <w:pPr>
              <w:jc w:val="both"/>
              <w:rPr>
                <w:rFonts w:cstheme="minorHAnsi"/>
                <w:noProof/>
              </w:rPr>
            </w:pPr>
            <w:r>
              <w:rPr>
                <w:rFonts w:cstheme="minorHAnsi"/>
                <w:noProof/>
              </w:rPr>
              <w:t>12.</w:t>
            </w:r>
            <w:r w:rsidR="00710799">
              <w:rPr>
                <w:rFonts w:cstheme="minorHAnsi"/>
                <w:noProof/>
              </w:rPr>
              <w:t>4</w:t>
            </w:r>
          </w:p>
        </w:tc>
        <w:tc>
          <w:tcPr>
            <w:tcW w:w="1124" w:type="dxa"/>
          </w:tcPr>
          <w:p w14:paraId="5F45486C" w14:textId="340DE5EC" w:rsidR="004E712C" w:rsidRDefault="00710799" w:rsidP="00572DF8">
            <w:pPr>
              <w:jc w:val="both"/>
              <w:rPr>
                <w:rFonts w:cstheme="minorHAnsi"/>
                <w:noProof/>
              </w:rPr>
            </w:pPr>
            <w:r>
              <w:rPr>
                <w:rFonts w:cstheme="minorHAnsi"/>
                <w:noProof/>
              </w:rPr>
              <w:t>34.1</w:t>
            </w:r>
          </w:p>
        </w:tc>
      </w:tr>
      <w:tr w:rsidR="004E712C" w14:paraId="74374499" w14:textId="77777777" w:rsidTr="000E0B9C">
        <w:trPr>
          <w:trHeight w:val="284"/>
        </w:trPr>
        <w:tc>
          <w:tcPr>
            <w:tcW w:w="772" w:type="dxa"/>
          </w:tcPr>
          <w:p w14:paraId="72FD6F5A" w14:textId="42D218FA" w:rsidR="004E712C" w:rsidRPr="000E0B9C" w:rsidRDefault="004E712C" w:rsidP="00572DF8">
            <w:pPr>
              <w:jc w:val="both"/>
              <w:rPr>
                <w:rFonts w:cstheme="minorHAnsi"/>
                <w:b/>
                <w:bCs/>
                <w:i/>
                <w:iCs/>
                <w:noProof/>
                <w:color w:val="767171" w:themeColor="background2" w:themeShade="80"/>
              </w:rPr>
            </w:pPr>
            <w:r w:rsidRPr="000E0B9C">
              <w:rPr>
                <w:rFonts w:cstheme="minorHAnsi"/>
                <w:b/>
                <w:bCs/>
                <w:i/>
                <w:iCs/>
                <w:noProof/>
                <w:color w:val="767171" w:themeColor="background2" w:themeShade="80"/>
              </w:rPr>
              <w:t>2019</w:t>
            </w:r>
            <w:r w:rsidR="000E0B9C" w:rsidRPr="000E0B9C">
              <w:rPr>
                <w:rFonts w:cstheme="minorHAnsi"/>
                <w:b/>
                <w:bCs/>
                <w:i/>
                <w:iCs/>
                <w:noProof/>
                <w:color w:val="767171" w:themeColor="background2" w:themeShade="80"/>
              </w:rPr>
              <w:t>*</w:t>
            </w:r>
          </w:p>
        </w:tc>
        <w:tc>
          <w:tcPr>
            <w:tcW w:w="1742" w:type="dxa"/>
          </w:tcPr>
          <w:p w14:paraId="7FA5BFDC" w14:textId="4CD6D230" w:rsidR="004E712C" w:rsidRPr="000E0B9C" w:rsidRDefault="004E712C" w:rsidP="00572DF8">
            <w:pPr>
              <w:jc w:val="both"/>
              <w:rPr>
                <w:rFonts w:cstheme="minorHAnsi"/>
                <w:i/>
                <w:iCs/>
                <w:noProof/>
                <w:color w:val="767171" w:themeColor="background2" w:themeShade="80"/>
              </w:rPr>
            </w:pPr>
            <w:r w:rsidRPr="000E0B9C">
              <w:rPr>
                <w:rFonts w:cstheme="minorHAnsi"/>
                <w:i/>
                <w:iCs/>
                <w:noProof/>
                <w:color w:val="767171" w:themeColor="background2" w:themeShade="80"/>
              </w:rPr>
              <w:t>598</w:t>
            </w:r>
          </w:p>
        </w:tc>
        <w:tc>
          <w:tcPr>
            <w:tcW w:w="1594" w:type="dxa"/>
          </w:tcPr>
          <w:p w14:paraId="14BE57FB" w14:textId="48C72E7B" w:rsidR="004E712C" w:rsidRPr="000E0B9C" w:rsidRDefault="004E712C" w:rsidP="00572DF8">
            <w:pPr>
              <w:jc w:val="both"/>
              <w:rPr>
                <w:rFonts w:cstheme="minorHAnsi"/>
                <w:i/>
                <w:iCs/>
                <w:noProof/>
                <w:color w:val="767171" w:themeColor="background2" w:themeShade="80"/>
              </w:rPr>
            </w:pPr>
            <w:r w:rsidRPr="000E0B9C">
              <w:rPr>
                <w:rFonts w:cstheme="minorHAnsi"/>
                <w:i/>
                <w:iCs/>
                <w:noProof/>
                <w:color w:val="767171" w:themeColor="background2" w:themeShade="80"/>
              </w:rPr>
              <w:t>390</w:t>
            </w:r>
          </w:p>
        </w:tc>
        <w:tc>
          <w:tcPr>
            <w:tcW w:w="1875" w:type="dxa"/>
          </w:tcPr>
          <w:p w14:paraId="6541F1CD" w14:textId="0BCB3FD5" w:rsidR="004E712C" w:rsidRPr="000E0B9C" w:rsidRDefault="00710799" w:rsidP="00572DF8">
            <w:pPr>
              <w:jc w:val="both"/>
              <w:rPr>
                <w:rFonts w:cstheme="minorHAnsi"/>
                <w:i/>
                <w:iCs/>
                <w:noProof/>
                <w:color w:val="767171" w:themeColor="background2" w:themeShade="80"/>
              </w:rPr>
            </w:pPr>
            <w:r w:rsidRPr="000E0B9C">
              <w:rPr>
                <w:rFonts w:cstheme="minorHAnsi"/>
                <w:i/>
                <w:iCs/>
                <w:noProof/>
                <w:color w:val="767171" w:themeColor="background2" w:themeShade="80"/>
              </w:rPr>
              <w:t>0.667</w:t>
            </w:r>
          </w:p>
        </w:tc>
        <w:tc>
          <w:tcPr>
            <w:tcW w:w="1124" w:type="dxa"/>
          </w:tcPr>
          <w:p w14:paraId="2DE63977" w14:textId="2305999B" w:rsidR="004E712C" w:rsidRPr="000E0B9C" w:rsidRDefault="00710799" w:rsidP="00572DF8">
            <w:pPr>
              <w:jc w:val="both"/>
              <w:rPr>
                <w:rFonts w:cstheme="minorHAnsi"/>
                <w:i/>
                <w:iCs/>
                <w:noProof/>
                <w:color w:val="767171" w:themeColor="background2" w:themeShade="80"/>
              </w:rPr>
            </w:pPr>
            <w:r w:rsidRPr="000E0B9C">
              <w:rPr>
                <w:rFonts w:cstheme="minorHAnsi"/>
                <w:i/>
                <w:iCs/>
                <w:noProof/>
                <w:color w:val="767171" w:themeColor="background2" w:themeShade="80"/>
              </w:rPr>
              <w:t>1.69</w:t>
            </w:r>
          </w:p>
        </w:tc>
      </w:tr>
    </w:tbl>
    <w:p w14:paraId="6E12FED8" w14:textId="77777777" w:rsidR="000E0B9C" w:rsidRPr="005128BD" w:rsidRDefault="000E0B9C" w:rsidP="000E0B9C">
      <w:pPr>
        <w:spacing w:line="240" w:lineRule="auto"/>
        <w:jc w:val="both"/>
        <w:rPr>
          <w:rFonts w:cstheme="minorHAnsi"/>
          <w:i/>
          <w:iCs/>
          <w:noProof/>
        </w:rPr>
      </w:pPr>
      <w:r>
        <w:rPr>
          <w:rFonts w:cstheme="minorHAnsi"/>
          <w:noProof/>
        </w:rPr>
        <w:t>*</w:t>
      </w:r>
      <w:r w:rsidRPr="005128BD">
        <w:rPr>
          <w:rFonts w:cstheme="minorHAnsi"/>
          <w:i/>
          <w:iCs/>
          <w:noProof/>
        </w:rPr>
        <w:t>2019 Only accounts for the first six months (January 1</w:t>
      </w:r>
      <w:r w:rsidRPr="005128BD">
        <w:rPr>
          <w:rFonts w:cstheme="minorHAnsi"/>
          <w:i/>
          <w:iCs/>
          <w:noProof/>
          <w:vertAlign w:val="superscript"/>
        </w:rPr>
        <w:t xml:space="preserve"> </w:t>
      </w:r>
      <w:r w:rsidRPr="005128BD">
        <w:rPr>
          <w:rFonts w:cstheme="minorHAnsi"/>
          <w:i/>
          <w:iCs/>
          <w:noProof/>
        </w:rPr>
        <w:t>– June 30, 2019)</w:t>
      </w:r>
    </w:p>
    <w:p w14:paraId="67974124" w14:textId="448077CE" w:rsidR="00570EA1" w:rsidRPr="008A0AB3" w:rsidRDefault="00570EA1" w:rsidP="00572DF8">
      <w:pPr>
        <w:spacing w:line="240" w:lineRule="auto"/>
        <w:jc w:val="both"/>
        <w:rPr>
          <w:rFonts w:cstheme="minorHAnsi"/>
          <w:noProof/>
        </w:rPr>
      </w:pPr>
      <w:r>
        <w:rPr>
          <w:rFonts w:cstheme="minorHAnsi"/>
          <w:noProof/>
        </w:rPr>
        <w:t xml:space="preserve">Table </w:t>
      </w:r>
      <w:r w:rsidR="00166C7D">
        <w:rPr>
          <w:rFonts w:cstheme="minorHAnsi"/>
          <w:noProof/>
        </w:rPr>
        <w:t>4</w:t>
      </w:r>
      <w:r>
        <w:rPr>
          <w:rFonts w:cstheme="minorHAnsi"/>
          <w:noProof/>
        </w:rPr>
        <w:t>:</w:t>
      </w:r>
      <w:r w:rsidR="002307EF" w:rsidRPr="002307EF">
        <w:rPr>
          <w:rFonts w:cstheme="minorHAnsi"/>
          <w:noProof/>
        </w:rPr>
        <w:t xml:space="preserve"> </w:t>
      </w:r>
      <w:r w:rsidR="00636B69">
        <w:rPr>
          <w:rFonts w:cstheme="minorHAnsi"/>
          <w:noProof/>
        </w:rPr>
        <w:t>Number</w:t>
      </w:r>
      <w:r w:rsidR="002307EF" w:rsidRPr="002307EF">
        <w:rPr>
          <w:rFonts w:cstheme="minorHAnsi"/>
          <w:noProof/>
        </w:rPr>
        <w:t xml:space="preserve"> of suspected cases of measles</w:t>
      </w:r>
      <w:r w:rsidR="00636B69">
        <w:rPr>
          <w:rFonts w:cstheme="minorHAnsi"/>
          <w:noProof/>
        </w:rPr>
        <w:t xml:space="preserve"> in northern Syria</w:t>
      </w:r>
      <w:r w:rsidR="002307EF" w:rsidRPr="002307EF">
        <w:rPr>
          <w:rFonts w:cstheme="minorHAnsi"/>
          <w:noProof/>
        </w:rPr>
        <w:t xml:space="preserve">, by </w:t>
      </w:r>
      <w:r w:rsidR="002307EF">
        <w:rPr>
          <w:rFonts w:cstheme="minorHAnsi"/>
          <w:noProof/>
        </w:rPr>
        <w:t>governorate</w:t>
      </w:r>
      <w:r w:rsidR="00636B69">
        <w:rPr>
          <w:rFonts w:cstheme="minorHAnsi"/>
          <w:noProof/>
        </w:rPr>
        <w:t>, 2015-2019</w:t>
      </w:r>
    </w:p>
    <w:tbl>
      <w:tblPr>
        <w:tblStyle w:val="TableGrid"/>
        <w:tblW w:w="8743" w:type="dxa"/>
        <w:tblLook w:val="04A0" w:firstRow="1" w:lastRow="0" w:firstColumn="1" w:lastColumn="0" w:noHBand="0" w:noVBand="1"/>
      </w:tblPr>
      <w:tblGrid>
        <w:gridCol w:w="1378"/>
        <w:gridCol w:w="2037"/>
        <w:gridCol w:w="1890"/>
        <w:gridCol w:w="2358"/>
        <w:gridCol w:w="1080"/>
      </w:tblGrid>
      <w:tr w:rsidR="006F79CD" w:rsidRPr="006F79CD" w14:paraId="51603683" w14:textId="77777777" w:rsidTr="00D8037D">
        <w:trPr>
          <w:trHeight w:val="908"/>
        </w:trPr>
        <w:tc>
          <w:tcPr>
            <w:tcW w:w="1378" w:type="dxa"/>
            <w:noWrap/>
            <w:vAlign w:val="center"/>
            <w:hideMark/>
          </w:tcPr>
          <w:p w14:paraId="01282E1C" w14:textId="77777777" w:rsidR="00EF6CE5" w:rsidRDefault="00EF6CE5" w:rsidP="006F79CD">
            <w:pPr>
              <w:spacing w:line="121" w:lineRule="atLeast"/>
              <w:rPr>
                <w:rFonts w:eastAsia="Times New Roman" w:cstheme="minorHAnsi"/>
                <w:b/>
                <w:bCs/>
              </w:rPr>
            </w:pPr>
            <w:r w:rsidRPr="006F79CD">
              <w:rPr>
                <w:rFonts w:eastAsia="Times New Roman" w:cstheme="minorHAnsi"/>
                <w:b/>
                <w:bCs/>
              </w:rPr>
              <w:t>Governorate</w:t>
            </w:r>
          </w:p>
          <w:p w14:paraId="6729F96A" w14:textId="791825DD" w:rsidR="000A3AF6" w:rsidRPr="000A3AF6" w:rsidRDefault="000A3AF6" w:rsidP="006F79CD">
            <w:pPr>
              <w:spacing w:line="121" w:lineRule="atLeast"/>
              <w:rPr>
                <w:rFonts w:eastAsia="Times New Roman" w:cstheme="minorHAnsi"/>
                <w:b/>
                <w:bCs/>
                <w:i/>
                <w:iCs/>
              </w:rPr>
            </w:pPr>
          </w:p>
        </w:tc>
        <w:tc>
          <w:tcPr>
            <w:tcW w:w="2037" w:type="dxa"/>
            <w:noWrap/>
            <w:vAlign w:val="center"/>
            <w:hideMark/>
          </w:tcPr>
          <w:p w14:paraId="7F527170" w14:textId="24EF49A9" w:rsidR="00EF6CE5" w:rsidRPr="006F79CD" w:rsidRDefault="00D8037D" w:rsidP="006F79CD">
            <w:pPr>
              <w:spacing w:line="121" w:lineRule="atLeast"/>
              <w:rPr>
                <w:rFonts w:eastAsia="Times New Roman" w:cstheme="minorHAnsi"/>
                <w:b/>
                <w:bCs/>
              </w:rPr>
            </w:pPr>
            <w:r>
              <w:rPr>
                <w:rFonts w:eastAsia="Times New Roman" w:cstheme="minorHAnsi"/>
                <w:b/>
                <w:bCs/>
              </w:rPr>
              <w:t>Average % of District Reports Completed Over Study Period</w:t>
            </w:r>
          </w:p>
        </w:tc>
        <w:tc>
          <w:tcPr>
            <w:tcW w:w="1890" w:type="dxa"/>
            <w:vAlign w:val="center"/>
          </w:tcPr>
          <w:p w14:paraId="40B13854" w14:textId="242BAC66" w:rsidR="00EF6CE5" w:rsidRPr="006F79CD" w:rsidRDefault="006F79CD" w:rsidP="006F79CD">
            <w:pPr>
              <w:spacing w:line="121" w:lineRule="atLeast"/>
              <w:rPr>
                <w:rFonts w:eastAsia="Times New Roman" w:cstheme="minorHAnsi"/>
                <w:b/>
                <w:bCs/>
              </w:rPr>
            </w:pPr>
            <w:r w:rsidRPr="004E712C">
              <w:rPr>
                <w:rFonts w:cstheme="minorHAnsi"/>
                <w:b/>
                <w:bCs/>
                <w:noProof/>
              </w:rPr>
              <w:t>Total Number of Suspected Measles Cases</w:t>
            </w:r>
          </w:p>
        </w:tc>
        <w:tc>
          <w:tcPr>
            <w:tcW w:w="2358" w:type="dxa"/>
            <w:noWrap/>
            <w:vAlign w:val="center"/>
            <w:hideMark/>
          </w:tcPr>
          <w:p w14:paraId="01AAE21A" w14:textId="28B97012" w:rsidR="00EF6CE5" w:rsidRPr="006F79CD" w:rsidRDefault="006F79CD" w:rsidP="006F79CD">
            <w:pPr>
              <w:spacing w:line="121" w:lineRule="atLeast"/>
              <w:rPr>
                <w:rFonts w:eastAsia="Times New Roman" w:cstheme="minorHAnsi"/>
              </w:rPr>
            </w:pPr>
            <w:r w:rsidRPr="004E712C">
              <w:rPr>
                <w:rFonts w:cstheme="minorHAnsi"/>
                <w:b/>
                <w:bCs/>
                <w:noProof/>
              </w:rPr>
              <w:t>Average number of cases per district per week</w:t>
            </w:r>
            <w:r w:rsidRPr="006F79CD">
              <w:rPr>
                <w:rFonts w:eastAsia="Times New Roman" w:cstheme="minorHAnsi"/>
              </w:rPr>
              <w:t xml:space="preserve"> </w:t>
            </w:r>
          </w:p>
        </w:tc>
        <w:tc>
          <w:tcPr>
            <w:tcW w:w="1080" w:type="dxa"/>
            <w:noWrap/>
            <w:vAlign w:val="center"/>
            <w:hideMark/>
          </w:tcPr>
          <w:p w14:paraId="7F08DFAB" w14:textId="772C529A" w:rsidR="00EF6CE5" w:rsidRPr="006F79CD" w:rsidRDefault="006F79CD" w:rsidP="006F79CD">
            <w:pPr>
              <w:spacing w:line="121" w:lineRule="atLeast"/>
              <w:rPr>
                <w:rFonts w:eastAsia="Times New Roman" w:cstheme="minorHAnsi"/>
              </w:rPr>
            </w:pPr>
            <w:r w:rsidRPr="004E712C">
              <w:rPr>
                <w:rFonts w:cstheme="minorHAnsi"/>
                <w:b/>
                <w:bCs/>
                <w:noProof/>
              </w:rPr>
              <w:t>Standard deviation</w:t>
            </w:r>
            <w:r w:rsidRPr="006F79CD">
              <w:rPr>
                <w:rFonts w:eastAsia="Times New Roman" w:cstheme="minorHAnsi"/>
              </w:rPr>
              <w:t xml:space="preserve"> </w:t>
            </w:r>
          </w:p>
        </w:tc>
      </w:tr>
      <w:tr w:rsidR="006F79CD" w:rsidRPr="006F79CD" w14:paraId="5171451C" w14:textId="77777777" w:rsidTr="00D8037D">
        <w:trPr>
          <w:trHeight w:val="149"/>
        </w:trPr>
        <w:tc>
          <w:tcPr>
            <w:tcW w:w="1378" w:type="dxa"/>
            <w:noWrap/>
            <w:hideMark/>
          </w:tcPr>
          <w:p w14:paraId="73182E1B" w14:textId="77777777" w:rsidR="00EF6CE5" w:rsidRPr="00F562EF" w:rsidRDefault="00EF6CE5" w:rsidP="006F79CD">
            <w:pPr>
              <w:rPr>
                <w:rFonts w:eastAsia="Times New Roman" w:cstheme="minorHAnsi"/>
                <w:b/>
                <w:bCs/>
                <w:i/>
                <w:iCs/>
              </w:rPr>
            </w:pPr>
            <w:r w:rsidRPr="00F562EF">
              <w:rPr>
                <w:rFonts w:eastAsia="Times New Roman" w:cstheme="minorHAnsi"/>
                <w:b/>
                <w:bCs/>
                <w:i/>
                <w:iCs/>
              </w:rPr>
              <w:t>Al-</w:t>
            </w:r>
            <w:proofErr w:type="spellStart"/>
            <w:r w:rsidRPr="00F562EF">
              <w:rPr>
                <w:rFonts w:eastAsia="Times New Roman" w:cstheme="minorHAnsi"/>
                <w:b/>
                <w:bCs/>
                <w:i/>
                <w:iCs/>
              </w:rPr>
              <w:t>Hasakeh</w:t>
            </w:r>
            <w:proofErr w:type="spellEnd"/>
          </w:p>
        </w:tc>
        <w:tc>
          <w:tcPr>
            <w:tcW w:w="2037" w:type="dxa"/>
            <w:noWrap/>
            <w:hideMark/>
          </w:tcPr>
          <w:p w14:paraId="01ADBEF1" w14:textId="5E193759" w:rsidR="00EF6CE5" w:rsidRPr="006F79CD" w:rsidRDefault="00D8037D" w:rsidP="006F79CD">
            <w:pPr>
              <w:rPr>
                <w:rFonts w:eastAsia="Times New Roman" w:cstheme="minorHAnsi"/>
              </w:rPr>
            </w:pPr>
            <w:r>
              <w:rPr>
                <w:rFonts w:eastAsia="Times New Roman" w:cstheme="minorHAnsi"/>
              </w:rPr>
              <w:t>90.1%</w:t>
            </w:r>
          </w:p>
        </w:tc>
        <w:tc>
          <w:tcPr>
            <w:tcW w:w="1890" w:type="dxa"/>
          </w:tcPr>
          <w:p w14:paraId="231920DF" w14:textId="393DA33E" w:rsidR="00EF6CE5" w:rsidRPr="006F79CD" w:rsidRDefault="00EF6CE5" w:rsidP="006F79CD">
            <w:pPr>
              <w:rPr>
                <w:rFonts w:eastAsia="Times New Roman" w:cstheme="minorHAnsi"/>
              </w:rPr>
            </w:pPr>
            <w:r w:rsidRPr="006F79CD">
              <w:rPr>
                <w:rFonts w:eastAsia="Times New Roman" w:cstheme="minorHAnsi"/>
              </w:rPr>
              <w:t>623</w:t>
            </w:r>
          </w:p>
        </w:tc>
        <w:tc>
          <w:tcPr>
            <w:tcW w:w="2358" w:type="dxa"/>
            <w:noWrap/>
            <w:hideMark/>
          </w:tcPr>
          <w:p w14:paraId="0182E438" w14:textId="4E634CF0" w:rsidR="00EF6CE5" w:rsidRPr="006F79CD" w:rsidRDefault="00EF6CE5" w:rsidP="006F79CD">
            <w:pPr>
              <w:rPr>
                <w:rFonts w:eastAsia="Times New Roman" w:cstheme="minorHAnsi"/>
              </w:rPr>
            </w:pPr>
            <w:r w:rsidRPr="006F79CD">
              <w:rPr>
                <w:rFonts w:eastAsia="Times New Roman" w:cstheme="minorHAnsi"/>
              </w:rPr>
              <w:t>0.74</w:t>
            </w:r>
            <w:r w:rsidR="006F79CD">
              <w:rPr>
                <w:rFonts w:eastAsia="Times New Roman" w:cstheme="minorHAnsi"/>
              </w:rPr>
              <w:t>1</w:t>
            </w:r>
          </w:p>
        </w:tc>
        <w:tc>
          <w:tcPr>
            <w:tcW w:w="1080" w:type="dxa"/>
            <w:noWrap/>
            <w:hideMark/>
          </w:tcPr>
          <w:p w14:paraId="1579E275" w14:textId="4E63DA8E" w:rsidR="00EF6CE5" w:rsidRPr="006F79CD" w:rsidRDefault="00EF6CE5" w:rsidP="006F79CD">
            <w:pPr>
              <w:rPr>
                <w:rFonts w:eastAsia="Times New Roman" w:cstheme="minorHAnsi"/>
              </w:rPr>
            </w:pPr>
            <w:r w:rsidRPr="006F79CD">
              <w:rPr>
                <w:rFonts w:eastAsia="Times New Roman" w:cstheme="minorHAnsi"/>
              </w:rPr>
              <w:t>3.94</w:t>
            </w:r>
          </w:p>
        </w:tc>
      </w:tr>
      <w:tr w:rsidR="006F79CD" w:rsidRPr="006F79CD" w14:paraId="4EB10D47" w14:textId="77777777" w:rsidTr="00D8037D">
        <w:trPr>
          <w:trHeight w:val="154"/>
        </w:trPr>
        <w:tc>
          <w:tcPr>
            <w:tcW w:w="1378" w:type="dxa"/>
            <w:noWrap/>
            <w:hideMark/>
          </w:tcPr>
          <w:p w14:paraId="01751393" w14:textId="77777777" w:rsidR="00EF6CE5" w:rsidRPr="00F562EF" w:rsidRDefault="00EF6CE5" w:rsidP="006F79CD">
            <w:pPr>
              <w:rPr>
                <w:rFonts w:eastAsia="Times New Roman" w:cstheme="minorHAnsi"/>
                <w:b/>
                <w:bCs/>
                <w:i/>
                <w:iCs/>
              </w:rPr>
            </w:pPr>
            <w:r w:rsidRPr="00F562EF">
              <w:rPr>
                <w:rFonts w:eastAsia="Times New Roman" w:cstheme="minorHAnsi"/>
                <w:b/>
                <w:bCs/>
                <w:i/>
                <w:iCs/>
              </w:rPr>
              <w:t>Aleppo</w:t>
            </w:r>
          </w:p>
        </w:tc>
        <w:tc>
          <w:tcPr>
            <w:tcW w:w="2037" w:type="dxa"/>
            <w:noWrap/>
            <w:hideMark/>
          </w:tcPr>
          <w:p w14:paraId="037C9E10" w14:textId="511EF3DA" w:rsidR="00EF6CE5" w:rsidRPr="006F79CD" w:rsidRDefault="00D8037D" w:rsidP="006F79CD">
            <w:pPr>
              <w:rPr>
                <w:rFonts w:eastAsia="Times New Roman" w:cstheme="minorHAnsi"/>
              </w:rPr>
            </w:pPr>
            <w:r>
              <w:rPr>
                <w:rFonts w:eastAsia="Times New Roman" w:cstheme="minorHAnsi"/>
              </w:rPr>
              <w:t>96.2%</w:t>
            </w:r>
          </w:p>
        </w:tc>
        <w:tc>
          <w:tcPr>
            <w:tcW w:w="1890" w:type="dxa"/>
          </w:tcPr>
          <w:p w14:paraId="512136E3" w14:textId="2FD30DB4" w:rsidR="00EF6CE5" w:rsidRPr="006F79CD" w:rsidRDefault="00EF6CE5" w:rsidP="006F79CD">
            <w:pPr>
              <w:rPr>
                <w:rFonts w:eastAsia="Times New Roman" w:cstheme="minorHAnsi"/>
              </w:rPr>
            </w:pPr>
            <w:r w:rsidRPr="006F79CD">
              <w:rPr>
                <w:rFonts w:eastAsia="Times New Roman" w:cstheme="minorHAnsi"/>
              </w:rPr>
              <w:t>5</w:t>
            </w:r>
            <w:r w:rsidR="006F79CD">
              <w:rPr>
                <w:rFonts w:eastAsia="Times New Roman" w:cstheme="minorHAnsi"/>
              </w:rPr>
              <w:t>,</w:t>
            </w:r>
            <w:r w:rsidRPr="006F79CD">
              <w:rPr>
                <w:rFonts w:eastAsia="Times New Roman" w:cstheme="minorHAnsi"/>
              </w:rPr>
              <w:t>763</w:t>
            </w:r>
          </w:p>
        </w:tc>
        <w:tc>
          <w:tcPr>
            <w:tcW w:w="2358" w:type="dxa"/>
            <w:noWrap/>
            <w:hideMark/>
          </w:tcPr>
          <w:p w14:paraId="5EC86D01" w14:textId="528B6C20" w:rsidR="00EF6CE5" w:rsidRPr="006F79CD" w:rsidRDefault="00EF6CE5" w:rsidP="006F79CD">
            <w:pPr>
              <w:rPr>
                <w:rFonts w:eastAsia="Times New Roman" w:cstheme="minorHAnsi"/>
              </w:rPr>
            </w:pPr>
            <w:r w:rsidRPr="006F79CD">
              <w:rPr>
                <w:rFonts w:eastAsia="Times New Roman" w:cstheme="minorHAnsi"/>
              </w:rPr>
              <w:t>3.67</w:t>
            </w:r>
          </w:p>
        </w:tc>
        <w:tc>
          <w:tcPr>
            <w:tcW w:w="1080" w:type="dxa"/>
            <w:noWrap/>
            <w:hideMark/>
          </w:tcPr>
          <w:p w14:paraId="4A0AB69B" w14:textId="0B606336" w:rsidR="00EF6CE5" w:rsidRPr="006F79CD" w:rsidRDefault="00EF6CE5" w:rsidP="006F79CD">
            <w:pPr>
              <w:rPr>
                <w:rFonts w:eastAsia="Times New Roman" w:cstheme="minorHAnsi"/>
              </w:rPr>
            </w:pPr>
            <w:r w:rsidRPr="006F79CD">
              <w:rPr>
                <w:rFonts w:eastAsia="Times New Roman" w:cstheme="minorHAnsi"/>
              </w:rPr>
              <w:t>9.40</w:t>
            </w:r>
          </w:p>
        </w:tc>
      </w:tr>
      <w:tr w:rsidR="006F79CD" w:rsidRPr="006F79CD" w14:paraId="5EE7A5A6" w14:textId="77777777" w:rsidTr="00D8037D">
        <w:trPr>
          <w:trHeight w:val="149"/>
        </w:trPr>
        <w:tc>
          <w:tcPr>
            <w:tcW w:w="1378" w:type="dxa"/>
            <w:noWrap/>
            <w:hideMark/>
          </w:tcPr>
          <w:p w14:paraId="79574E15" w14:textId="77777777" w:rsidR="00EF6CE5" w:rsidRPr="00F562EF" w:rsidRDefault="00EF6CE5" w:rsidP="006F79CD">
            <w:pPr>
              <w:rPr>
                <w:rFonts w:eastAsia="Times New Roman" w:cstheme="minorHAnsi"/>
                <w:b/>
                <w:bCs/>
                <w:i/>
                <w:iCs/>
              </w:rPr>
            </w:pPr>
            <w:r w:rsidRPr="00F562EF">
              <w:rPr>
                <w:rFonts w:eastAsia="Times New Roman" w:cstheme="minorHAnsi"/>
                <w:b/>
                <w:bCs/>
                <w:i/>
                <w:iCs/>
              </w:rPr>
              <w:t>Ar-Raqqa</w:t>
            </w:r>
          </w:p>
        </w:tc>
        <w:tc>
          <w:tcPr>
            <w:tcW w:w="2037" w:type="dxa"/>
            <w:noWrap/>
            <w:hideMark/>
          </w:tcPr>
          <w:p w14:paraId="255B6E0C" w14:textId="55ED6A62" w:rsidR="00EF6CE5" w:rsidRPr="006F79CD" w:rsidRDefault="009733A3" w:rsidP="006F79CD">
            <w:pPr>
              <w:rPr>
                <w:rFonts w:eastAsia="Times New Roman" w:cstheme="minorHAnsi"/>
              </w:rPr>
            </w:pPr>
            <w:r>
              <w:rPr>
                <w:rFonts w:eastAsia="Times New Roman" w:cstheme="minorHAnsi"/>
              </w:rPr>
              <w:t>97.0%</w:t>
            </w:r>
          </w:p>
        </w:tc>
        <w:tc>
          <w:tcPr>
            <w:tcW w:w="1890" w:type="dxa"/>
          </w:tcPr>
          <w:p w14:paraId="754BE83E" w14:textId="4EC17214" w:rsidR="00EF6CE5" w:rsidRPr="006F79CD" w:rsidRDefault="00EF6CE5" w:rsidP="006F79CD">
            <w:pPr>
              <w:rPr>
                <w:rFonts w:eastAsia="Times New Roman" w:cstheme="minorHAnsi"/>
              </w:rPr>
            </w:pPr>
            <w:r w:rsidRPr="006F79CD">
              <w:rPr>
                <w:rFonts w:eastAsia="Times New Roman" w:cstheme="minorHAnsi"/>
              </w:rPr>
              <w:t>8</w:t>
            </w:r>
            <w:r w:rsidR="006F79CD">
              <w:rPr>
                <w:rFonts w:eastAsia="Times New Roman" w:cstheme="minorHAnsi"/>
              </w:rPr>
              <w:t>,</w:t>
            </w:r>
            <w:r w:rsidRPr="006F79CD">
              <w:rPr>
                <w:rFonts w:eastAsia="Times New Roman" w:cstheme="minorHAnsi"/>
              </w:rPr>
              <w:t>786</w:t>
            </w:r>
          </w:p>
        </w:tc>
        <w:tc>
          <w:tcPr>
            <w:tcW w:w="2358" w:type="dxa"/>
            <w:noWrap/>
            <w:hideMark/>
          </w:tcPr>
          <w:p w14:paraId="3F9983EC" w14:textId="64B75BAE" w:rsidR="00EF6CE5" w:rsidRPr="006F79CD" w:rsidRDefault="00EF6CE5" w:rsidP="006F79CD">
            <w:pPr>
              <w:rPr>
                <w:rFonts w:eastAsia="Times New Roman" w:cstheme="minorHAnsi"/>
              </w:rPr>
            </w:pPr>
            <w:r w:rsidRPr="006F79CD">
              <w:rPr>
                <w:rFonts w:eastAsia="Times New Roman" w:cstheme="minorHAnsi"/>
              </w:rPr>
              <w:t>12.</w:t>
            </w:r>
            <w:r w:rsidR="006F79CD">
              <w:rPr>
                <w:rFonts w:eastAsia="Times New Roman" w:cstheme="minorHAnsi"/>
              </w:rPr>
              <w:t>3</w:t>
            </w:r>
          </w:p>
        </w:tc>
        <w:tc>
          <w:tcPr>
            <w:tcW w:w="1080" w:type="dxa"/>
            <w:noWrap/>
            <w:hideMark/>
          </w:tcPr>
          <w:p w14:paraId="7F66CC19" w14:textId="499757F4" w:rsidR="00EF6CE5" w:rsidRPr="006F79CD" w:rsidRDefault="00EF6CE5" w:rsidP="006F79CD">
            <w:pPr>
              <w:rPr>
                <w:rFonts w:eastAsia="Times New Roman" w:cstheme="minorHAnsi"/>
              </w:rPr>
            </w:pPr>
            <w:r w:rsidRPr="006F79CD">
              <w:rPr>
                <w:rFonts w:eastAsia="Times New Roman" w:cstheme="minorHAnsi"/>
              </w:rPr>
              <w:t>40.</w:t>
            </w:r>
            <w:r w:rsidR="006F79CD">
              <w:rPr>
                <w:rFonts w:eastAsia="Times New Roman" w:cstheme="minorHAnsi"/>
              </w:rPr>
              <w:t>3</w:t>
            </w:r>
          </w:p>
        </w:tc>
      </w:tr>
      <w:tr w:rsidR="006F79CD" w:rsidRPr="006F79CD" w14:paraId="082E8956" w14:textId="77777777" w:rsidTr="00D8037D">
        <w:trPr>
          <w:trHeight w:val="154"/>
        </w:trPr>
        <w:tc>
          <w:tcPr>
            <w:tcW w:w="1378" w:type="dxa"/>
            <w:noWrap/>
            <w:hideMark/>
          </w:tcPr>
          <w:p w14:paraId="77CAC06C" w14:textId="77777777" w:rsidR="00EF6CE5" w:rsidRPr="00F562EF" w:rsidRDefault="00EF6CE5" w:rsidP="006F79CD">
            <w:pPr>
              <w:rPr>
                <w:rFonts w:eastAsia="Times New Roman" w:cstheme="minorHAnsi"/>
                <w:b/>
                <w:bCs/>
                <w:i/>
                <w:iCs/>
              </w:rPr>
            </w:pPr>
            <w:proofErr w:type="spellStart"/>
            <w:r w:rsidRPr="00F562EF">
              <w:rPr>
                <w:rFonts w:eastAsia="Times New Roman" w:cstheme="minorHAnsi"/>
                <w:b/>
                <w:bCs/>
                <w:i/>
                <w:iCs/>
              </w:rPr>
              <w:t>Dar'a</w:t>
            </w:r>
            <w:proofErr w:type="spellEnd"/>
          </w:p>
        </w:tc>
        <w:tc>
          <w:tcPr>
            <w:tcW w:w="2037" w:type="dxa"/>
            <w:noWrap/>
            <w:hideMark/>
          </w:tcPr>
          <w:p w14:paraId="3844D763" w14:textId="2ABE537D" w:rsidR="00EF6CE5" w:rsidRPr="006F79CD" w:rsidRDefault="009733A3" w:rsidP="006F79CD">
            <w:pPr>
              <w:rPr>
                <w:rFonts w:eastAsia="Times New Roman" w:cstheme="minorHAnsi"/>
              </w:rPr>
            </w:pPr>
            <w:r>
              <w:rPr>
                <w:rFonts w:eastAsia="Times New Roman" w:cstheme="minorHAnsi"/>
              </w:rPr>
              <w:t>76.2%</w:t>
            </w:r>
          </w:p>
        </w:tc>
        <w:tc>
          <w:tcPr>
            <w:tcW w:w="1890" w:type="dxa"/>
          </w:tcPr>
          <w:p w14:paraId="79F12B55" w14:textId="0BD264C0" w:rsidR="00EF6CE5" w:rsidRPr="006F79CD" w:rsidRDefault="00EF6CE5" w:rsidP="006F79CD">
            <w:pPr>
              <w:rPr>
                <w:rFonts w:eastAsia="Times New Roman" w:cstheme="minorHAnsi"/>
              </w:rPr>
            </w:pPr>
            <w:r w:rsidRPr="006F79CD">
              <w:rPr>
                <w:rFonts w:eastAsia="Times New Roman" w:cstheme="minorHAnsi"/>
              </w:rPr>
              <w:t>267</w:t>
            </w:r>
          </w:p>
        </w:tc>
        <w:tc>
          <w:tcPr>
            <w:tcW w:w="2358" w:type="dxa"/>
            <w:noWrap/>
            <w:hideMark/>
          </w:tcPr>
          <w:p w14:paraId="4407B706" w14:textId="6945124D" w:rsidR="00EF6CE5" w:rsidRPr="006F79CD" w:rsidRDefault="00EF6CE5" w:rsidP="006F79CD">
            <w:pPr>
              <w:rPr>
                <w:rFonts w:eastAsia="Times New Roman" w:cstheme="minorHAnsi"/>
              </w:rPr>
            </w:pPr>
            <w:r w:rsidRPr="006F79CD">
              <w:rPr>
                <w:rFonts w:eastAsia="Times New Roman" w:cstheme="minorHAnsi"/>
              </w:rPr>
              <w:t>0.500</w:t>
            </w:r>
          </w:p>
        </w:tc>
        <w:tc>
          <w:tcPr>
            <w:tcW w:w="1080" w:type="dxa"/>
            <w:noWrap/>
            <w:hideMark/>
          </w:tcPr>
          <w:p w14:paraId="770534A6" w14:textId="71399F16" w:rsidR="00EF6CE5" w:rsidRPr="006F79CD" w:rsidRDefault="00EF6CE5" w:rsidP="006F79CD">
            <w:pPr>
              <w:rPr>
                <w:rFonts w:eastAsia="Times New Roman" w:cstheme="minorHAnsi"/>
              </w:rPr>
            </w:pPr>
            <w:r w:rsidRPr="006F79CD">
              <w:rPr>
                <w:rFonts w:eastAsia="Times New Roman" w:cstheme="minorHAnsi"/>
              </w:rPr>
              <w:t>1.1</w:t>
            </w:r>
            <w:r w:rsidR="006F79CD">
              <w:rPr>
                <w:rFonts w:eastAsia="Times New Roman" w:cstheme="minorHAnsi"/>
              </w:rPr>
              <w:t>8</w:t>
            </w:r>
          </w:p>
        </w:tc>
      </w:tr>
      <w:tr w:rsidR="006F79CD" w:rsidRPr="006F79CD" w14:paraId="645845E6" w14:textId="77777777" w:rsidTr="00D8037D">
        <w:trPr>
          <w:trHeight w:val="149"/>
        </w:trPr>
        <w:tc>
          <w:tcPr>
            <w:tcW w:w="1378" w:type="dxa"/>
            <w:noWrap/>
            <w:hideMark/>
          </w:tcPr>
          <w:p w14:paraId="7C57684D" w14:textId="77777777" w:rsidR="00EF6CE5" w:rsidRPr="00F562EF" w:rsidRDefault="00EF6CE5" w:rsidP="006F79CD">
            <w:pPr>
              <w:rPr>
                <w:rFonts w:eastAsia="Times New Roman" w:cstheme="minorHAnsi"/>
                <w:b/>
                <w:bCs/>
                <w:i/>
                <w:iCs/>
              </w:rPr>
            </w:pPr>
            <w:r w:rsidRPr="00F562EF">
              <w:rPr>
                <w:rFonts w:eastAsia="Times New Roman" w:cstheme="minorHAnsi"/>
                <w:b/>
                <w:bCs/>
                <w:i/>
                <w:iCs/>
              </w:rPr>
              <w:t>Deir-</w:t>
            </w:r>
            <w:proofErr w:type="spellStart"/>
            <w:r w:rsidRPr="00F562EF">
              <w:rPr>
                <w:rFonts w:eastAsia="Times New Roman" w:cstheme="minorHAnsi"/>
                <w:b/>
                <w:bCs/>
                <w:i/>
                <w:iCs/>
              </w:rPr>
              <w:t>ez</w:t>
            </w:r>
            <w:proofErr w:type="spellEnd"/>
            <w:r w:rsidRPr="00F562EF">
              <w:rPr>
                <w:rFonts w:eastAsia="Times New Roman" w:cstheme="minorHAnsi"/>
                <w:b/>
                <w:bCs/>
                <w:i/>
                <w:iCs/>
              </w:rPr>
              <w:t>-</w:t>
            </w:r>
            <w:proofErr w:type="spellStart"/>
            <w:r w:rsidRPr="00F562EF">
              <w:rPr>
                <w:rFonts w:eastAsia="Times New Roman" w:cstheme="minorHAnsi"/>
                <w:b/>
                <w:bCs/>
                <w:i/>
                <w:iCs/>
              </w:rPr>
              <w:t>Zor</w:t>
            </w:r>
            <w:proofErr w:type="spellEnd"/>
          </w:p>
        </w:tc>
        <w:tc>
          <w:tcPr>
            <w:tcW w:w="2037" w:type="dxa"/>
            <w:noWrap/>
            <w:hideMark/>
          </w:tcPr>
          <w:p w14:paraId="40495DCA" w14:textId="45826BB1" w:rsidR="00EF6CE5" w:rsidRPr="006F79CD" w:rsidRDefault="009733A3" w:rsidP="006F79CD">
            <w:pPr>
              <w:rPr>
                <w:rFonts w:eastAsia="Times New Roman" w:cstheme="minorHAnsi"/>
              </w:rPr>
            </w:pPr>
            <w:r>
              <w:rPr>
                <w:rFonts w:eastAsia="Times New Roman" w:cstheme="minorHAnsi"/>
              </w:rPr>
              <w:t>99.9%</w:t>
            </w:r>
          </w:p>
        </w:tc>
        <w:tc>
          <w:tcPr>
            <w:tcW w:w="1890" w:type="dxa"/>
          </w:tcPr>
          <w:p w14:paraId="233B7E47" w14:textId="6E42523D" w:rsidR="00EF6CE5" w:rsidRPr="006F79CD" w:rsidRDefault="00EF6CE5" w:rsidP="006F79CD">
            <w:pPr>
              <w:rPr>
                <w:rFonts w:eastAsia="Times New Roman" w:cstheme="minorHAnsi"/>
              </w:rPr>
            </w:pPr>
            <w:r w:rsidRPr="006F79CD">
              <w:rPr>
                <w:rFonts w:eastAsia="Times New Roman" w:cstheme="minorHAnsi"/>
              </w:rPr>
              <w:t>9</w:t>
            </w:r>
            <w:r w:rsidR="006F79CD">
              <w:rPr>
                <w:rFonts w:eastAsia="Times New Roman" w:cstheme="minorHAnsi"/>
              </w:rPr>
              <w:t>,</w:t>
            </w:r>
            <w:r w:rsidRPr="006F79CD">
              <w:rPr>
                <w:rFonts w:eastAsia="Times New Roman" w:cstheme="minorHAnsi"/>
              </w:rPr>
              <w:t>027</w:t>
            </w:r>
          </w:p>
        </w:tc>
        <w:tc>
          <w:tcPr>
            <w:tcW w:w="2358" w:type="dxa"/>
            <w:noWrap/>
            <w:hideMark/>
          </w:tcPr>
          <w:p w14:paraId="599FE61F" w14:textId="19DC09FD" w:rsidR="00EF6CE5" w:rsidRPr="006F79CD" w:rsidRDefault="00EF6CE5" w:rsidP="006F79CD">
            <w:pPr>
              <w:rPr>
                <w:rFonts w:eastAsia="Times New Roman" w:cstheme="minorHAnsi"/>
              </w:rPr>
            </w:pPr>
            <w:r w:rsidRPr="006F79CD">
              <w:rPr>
                <w:rFonts w:eastAsia="Times New Roman" w:cstheme="minorHAnsi"/>
              </w:rPr>
              <w:t>13.0</w:t>
            </w:r>
          </w:p>
        </w:tc>
        <w:tc>
          <w:tcPr>
            <w:tcW w:w="1080" w:type="dxa"/>
            <w:noWrap/>
            <w:hideMark/>
          </w:tcPr>
          <w:p w14:paraId="664C27FF" w14:textId="6933C246" w:rsidR="00EF6CE5" w:rsidRPr="006F79CD" w:rsidRDefault="00EF6CE5" w:rsidP="006F79CD">
            <w:pPr>
              <w:rPr>
                <w:rFonts w:eastAsia="Times New Roman" w:cstheme="minorHAnsi"/>
              </w:rPr>
            </w:pPr>
            <w:r w:rsidRPr="006F79CD">
              <w:rPr>
                <w:rFonts w:eastAsia="Times New Roman" w:cstheme="minorHAnsi"/>
              </w:rPr>
              <w:t>27.3</w:t>
            </w:r>
          </w:p>
        </w:tc>
      </w:tr>
      <w:tr w:rsidR="006F79CD" w:rsidRPr="006F79CD" w14:paraId="58B629B4" w14:textId="77777777" w:rsidTr="00D8037D">
        <w:trPr>
          <w:trHeight w:val="154"/>
        </w:trPr>
        <w:tc>
          <w:tcPr>
            <w:tcW w:w="1378" w:type="dxa"/>
            <w:noWrap/>
            <w:hideMark/>
          </w:tcPr>
          <w:p w14:paraId="297E7C65" w14:textId="77777777" w:rsidR="00EF6CE5" w:rsidRPr="00F562EF" w:rsidRDefault="00EF6CE5" w:rsidP="006F79CD">
            <w:pPr>
              <w:rPr>
                <w:rFonts w:eastAsia="Times New Roman" w:cstheme="minorHAnsi"/>
                <w:b/>
                <w:bCs/>
                <w:i/>
                <w:iCs/>
              </w:rPr>
            </w:pPr>
            <w:r w:rsidRPr="00F562EF">
              <w:rPr>
                <w:rFonts w:eastAsia="Times New Roman" w:cstheme="minorHAnsi"/>
                <w:b/>
                <w:bCs/>
                <w:i/>
                <w:iCs/>
              </w:rPr>
              <w:t>Hama</w:t>
            </w:r>
          </w:p>
        </w:tc>
        <w:tc>
          <w:tcPr>
            <w:tcW w:w="2037" w:type="dxa"/>
            <w:noWrap/>
            <w:hideMark/>
          </w:tcPr>
          <w:p w14:paraId="7477017C" w14:textId="03BFBA16" w:rsidR="00EF6CE5" w:rsidRPr="006F79CD" w:rsidRDefault="009733A3" w:rsidP="006F79CD">
            <w:pPr>
              <w:rPr>
                <w:rFonts w:eastAsia="Times New Roman" w:cstheme="minorHAnsi"/>
              </w:rPr>
            </w:pPr>
            <w:r>
              <w:rPr>
                <w:rFonts w:eastAsia="Times New Roman" w:cstheme="minorHAnsi"/>
              </w:rPr>
              <w:t>85.1%</w:t>
            </w:r>
          </w:p>
        </w:tc>
        <w:tc>
          <w:tcPr>
            <w:tcW w:w="1890" w:type="dxa"/>
          </w:tcPr>
          <w:p w14:paraId="042BAFBB" w14:textId="47105C7F" w:rsidR="00EF6CE5" w:rsidRPr="006F79CD" w:rsidRDefault="00EF6CE5" w:rsidP="006F79CD">
            <w:pPr>
              <w:rPr>
                <w:rFonts w:eastAsia="Times New Roman" w:cstheme="minorHAnsi"/>
              </w:rPr>
            </w:pPr>
            <w:r w:rsidRPr="006F79CD">
              <w:rPr>
                <w:rFonts w:eastAsia="Times New Roman" w:cstheme="minorHAnsi"/>
              </w:rPr>
              <w:t>93</w:t>
            </w:r>
          </w:p>
        </w:tc>
        <w:tc>
          <w:tcPr>
            <w:tcW w:w="2358" w:type="dxa"/>
            <w:noWrap/>
            <w:hideMark/>
          </w:tcPr>
          <w:p w14:paraId="1480E73D" w14:textId="2977E59C" w:rsidR="00EF6CE5" w:rsidRPr="006F79CD" w:rsidRDefault="00EF6CE5" w:rsidP="006F79CD">
            <w:pPr>
              <w:rPr>
                <w:rFonts w:eastAsia="Times New Roman" w:cstheme="minorHAnsi"/>
              </w:rPr>
            </w:pPr>
            <w:r w:rsidRPr="006F79CD">
              <w:rPr>
                <w:rFonts w:eastAsia="Times New Roman" w:cstheme="minorHAnsi"/>
              </w:rPr>
              <w:t>0.117</w:t>
            </w:r>
          </w:p>
        </w:tc>
        <w:tc>
          <w:tcPr>
            <w:tcW w:w="1080" w:type="dxa"/>
            <w:noWrap/>
            <w:hideMark/>
          </w:tcPr>
          <w:p w14:paraId="3033C5EF" w14:textId="21EC2BDD" w:rsidR="00EF6CE5" w:rsidRPr="006F79CD" w:rsidRDefault="00EF6CE5" w:rsidP="006F79CD">
            <w:pPr>
              <w:rPr>
                <w:rFonts w:eastAsia="Times New Roman" w:cstheme="minorHAnsi"/>
              </w:rPr>
            </w:pPr>
            <w:r w:rsidRPr="006F79CD">
              <w:rPr>
                <w:rFonts w:eastAsia="Times New Roman" w:cstheme="minorHAnsi"/>
              </w:rPr>
              <w:t>0.47</w:t>
            </w:r>
            <w:r w:rsidR="006F79CD">
              <w:rPr>
                <w:rFonts w:eastAsia="Times New Roman" w:cstheme="minorHAnsi"/>
              </w:rPr>
              <w:t>7</w:t>
            </w:r>
          </w:p>
        </w:tc>
      </w:tr>
      <w:tr w:rsidR="006F79CD" w:rsidRPr="006F79CD" w14:paraId="163A24F8" w14:textId="77777777" w:rsidTr="00D8037D">
        <w:trPr>
          <w:trHeight w:val="149"/>
        </w:trPr>
        <w:tc>
          <w:tcPr>
            <w:tcW w:w="1378" w:type="dxa"/>
            <w:noWrap/>
            <w:hideMark/>
          </w:tcPr>
          <w:p w14:paraId="5F6ACF02" w14:textId="77777777" w:rsidR="00EF6CE5" w:rsidRPr="00F562EF" w:rsidRDefault="00EF6CE5" w:rsidP="006F79CD">
            <w:pPr>
              <w:rPr>
                <w:rFonts w:eastAsia="Times New Roman" w:cstheme="minorHAnsi"/>
                <w:b/>
                <w:bCs/>
                <w:i/>
                <w:iCs/>
              </w:rPr>
            </w:pPr>
            <w:r w:rsidRPr="00F562EF">
              <w:rPr>
                <w:rFonts w:eastAsia="Times New Roman" w:cstheme="minorHAnsi"/>
                <w:b/>
                <w:bCs/>
                <w:i/>
                <w:iCs/>
              </w:rPr>
              <w:t>Homs</w:t>
            </w:r>
          </w:p>
        </w:tc>
        <w:tc>
          <w:tcPr>
            <w:tcW w:w="2037" w:type="dxa"/>
            <w:noWrap/>
            <w:hideMark/>
          </w:tcPr>
          <w:p w14:paraId="1F9459CB" w14:textId="2D26EA2D" w:rsidR="00EF6CE5" w:rsidRPr="006F79CD" w:rsidRDefault="009733A3" w:rsidP="006F79CD">
            <w:pPr>
              <w:rPr>
                <w:rFonts w:eastAsia="Times New Roman" w:cstheme="minorHAnsi"/>
              </w:rPr>
            </w:pPr>
            <w:r>
              <w:rPr>
                <w:rFonts w:eastAsia="Times New Roman" w:cstheme="minorHAnsi"/>
              </w:rPr>
              <w:t>65.0%</w:t>
            </w:r>
          </w:p>
        </w:tc>
        <w:tc>
          <w:tcPr>
            <w:tcW w:w="1890" w:type="dxa"/>
          </w:tcPr>
          <w:p w14:paraId="1A591B47" w14:textId="59B95937" w:rsidR="00EF6CE5" w:rsidRPr="006F79CD" w:rsidRDefault="00EF6CE5" w:rsidP="006F79CD">
            <w:pPr>
              <w:rPr>
                <w:rFonts w:eastAsia="Times New Roman" w:cstheme="minorHAnsi"/>
              </w:rPr>
            </w:pPr>
            <w:r w:rsidRPr="006F79CD">
              <w:rPr>
                <w:rFonts w:eastAsia="Times New Roman" w:cstheme="minorHAnsi"/>
              </w:rPr>
              <w:t>1</w:t>
            </w:r>
          </w:p>
        </w:tc>
        <w:tc>
          <w:tcPr>
            <w:tcW w:w="2358" w:type="dxa"/>
            <w:noWrap/>
            <w:hideMark/>
          </w:tcPr>
          <w:p w14:paraId="194580F6" w14:textId="43C92CE7" w:rsidR="00EF6CE5" w:rsidRPr="006F79CD" w:rsidRDefault="00EF6CE5" w:rsidP="006F79CD">
            <w:pPr>
              <w:rPr>
                <w:rFonts w:eastAsia="Times New Roman" w:cstheme="minorHAnsi"/>
              </w:rPr>
            </w:pPr>
            <w:r w:rsidRPr="006F79CD">
              <w:rPr>
                <w:rFonts w:eastAsia="Times New Roman" w:cstheme="minorHAnsi"/>
              </w:rPr>
              <w:t>0.0032</w:t>
            </w:r>
            <w:r w:rsidR="006F79CD">
              <w:rPr>
                <w:rFonts w:eastAsia="Times New Roman" w:cstheme="minorHAnsi"/>
              </w:rPr>
              <w:t>9</w:t>
            </w:r>
          </w:p>
        </w:tc>
        <w:tc>
          <w:tcPr>
            <w:tcW w:w="1080" w:type="dxa"/>
            <w:noWrap/>
            <w:hideMark/>
          </w:tcPr>
          <w:p w14:paraId="1A712A65" w14:textId="1AE80B06" w:rsidR="00EF6CE5" w:rsidRPr="006F79CD" w:rsidRDefault="00EF6CE5" w:rsidP="006F79CD">
            <w:pPr>
              <w:rPr>
                <w:rFonts w:eastAsia="Times New Roman" w:cstheme="minorHAnsi"/>
              </w:rPr>
            </w:pPr>
            <w:r w:rsidRPr="006F79CD">
              <w:rPr>
                <w:rFonts w:eastAsia="Times New Roman" w:cstheme="minorHAnsi"/>
              </w:rPr>
              <w:t>0.0573</w:t>
            </w:r>
          </w:p>
        </w:tc>
      </w:tr>
      <w:tr w:rsidR="006F79CD" w:rsidRPr="006F79CD" w14:paraId="418839F1" w14:textId="77777777" w:rsidTr="00D8037D">
        <w:trPr>
          <w:trHeight w:val="154"/>
        </w:trPr>
        <w:tc>
          <w:tcPr>
            <w:tcW w:w="1378" w:type="dxa"/>
            <w:noWrap/>
            <w:hideMark/>
          </w:tcPr>
          <w:p w14:paraId="4FA8EEDF" w14:textId="77777777" w:rsidR="00EF6CE5" w:rsidRPr="00F562EF" w:rsidRDefault="00EF6CE5" w:rsidP="006F79CD">
            <w:pPr>
              <w:rPr>
                <w:rFonts w:eastAsia="Times New Roman" w:cstheme="minorHAnsi"/>
                <w:b/>
                <w:bCs/>
                <w:i/>
                <w:iCs/>
              </w:rPr>
            </w:pPr>
            <w:r w:rsidRPr="00F562EF">
              <w:rPr>
                <w:rFonts w:eastAsia="Times New Roman" w:cstheme="minorHAnsi"/>
                <w:b/>
                <w:bCs/>
                <w:i/>
                <w:iCs/>
              </w:rPr>
              <w:t>Idleb</w:t>
            </w:r>
          </w:p>
        </w:tc>
        <w:tc>
          <w:tcPr>
            <w:tcW w:w="2037" w:type="dxa"/>
            <w:noWrap/>
            <w:hideMark/>
          </w:tcPr>
          <w:p w14:paraId="1EE0C45E" w14:textId="11289396" w:rsidR="00EF6CE5" w:rsidRPr="006F79CD" w:rsidRDefault="009733A3" w:rsidP="006F79CD">
            <w:pPr>
              <w:rPr>
                <w:rFonts w:eastAsia="Times New Roman" w:cstheme="minorHAnsi"/>
              </w:rPr>
            </w:pPr>
            <w:r>
              <w:rPr>
                <w:rFonts w:eastAsia="Times New Roman" w:cstheme="minorHAnsi"/>
              </w:rPr>
              <w:t>100%</w:t>
            </w:r>
          </w:p>
        </w:tc>
        <w:tc>
          <w:tcPr>
            <w:tcW w:w="1890" w:type="dxa"/>
          </w:tcPr>
          <w:p w14:paraId="0A327648" w14:textId="0159DA5C" w:rsidR="00EF6CE5" w:rsidRPr="006F79CD" w:rsidRDefault="00EF6CE5" w:rsidP="006F79CD">
            <w:pPr>
              <w:rPr>
                <w:rFonts w:eastAsia="Times New Roman" w:cstheme="minorHAnsi"/>
              </w:rPr>
            </w:pPr>
            <w:r w:rsidRPr="006F79CD">
              <w:rPr>
                <w:rFonts w:eastAsia="Times New Roman" w:cstheme="minorHAnsi"/>
              </w:rPr>
              <w:t>5</w:t>
            </w:r>
            <w:r w:rsidR="006F79CD">
              <w:rPr>
                <w:rFonts w:eastAsia="Times New Roman" w:cstheme="minorHAnsi"/>
              </w:rPr>
              <w:t>,</w:t>
            </w:r>
            <w:r w:rsidRPr="006F79CD">
              <w:rPr>
                <w:rFonts w:eastAsia="Times New Roman" w:cstheme="minorHAnsi"/>
              </w:rPr>
              <w:t>631</w:t>
            </w:r>
          </w:p>
        </w:tc>
        <w:tc>
          <w:tcPr>
            <w:tcW w:w="2358" w:type="dxa"/>
            <w:noWrap/>
            <w:hideMark/>
          </w:tcPr>
          <w:p w14:paraId="2FDA1E72" w14:textId="1A2E2364" w:rsidR="00EF6CE5" w:rsidRPr="006F79CD" w:rsidRDefault="00EF6CE5" w:rsidP="006F79CD">
            <w:pPr>
              <w:rPr>
                <w:rFonts w:eastAsia="Times New Roman" w:cstheme="minorHAnsi"/>
              </w:rPr>
            </w:pPr>
            <w:r w:rsidRPr="006F79CD">
              <w:rPr>
                <w:rFonts w:eastAsia="Times New Roman" w:cstheme="minorHAnsi"/>
              </w:rPr>
              <w:t>4.8</w:t>
            </w:r>
            <w:r w:rsidR="006F79CD">
              <w:rPr>
                <w:rFonts w:eastAsia="Times New Roman" w:cstheme="minorHAnsi"/>
              </w:rPr>
              <w:t>3</w:t>
            </w:r>
          </w:p>
        </w:tc>
        <w:tc>
          <w:tcPr>
            <w:tcW w:w="1080" w:type="dxa"/>
            <w:noWrap/>
            <w:hideMark/>
          </w:tcPr>
          <w:p w14:paraId="5DCEBC27" w14:textId="59292126" w:rsidR="00EF6CE5" w:rsidRPr="006F79CD" w:rsidRDefault="00EF6CE5" w:rsidP="006F79CD">
            <w:pPr>
              <w:rPr>
                <w:rFonts w:eastAsia="Times New Roman" w:cstheme="minorHAnsi"/>
              </w:rPr>
            </w:pPr>
            <w:r w:rsidRPr="006F79CD">
              <w:rPr>
                <w:rFonts w:eastAsia="Times New Roman" w:cstheme="minorHAnsi"/>
              </w:rPr>
              <w:t>15.9</w:t>
            </w:r>
          </w:p>
        </w:tc>
      </w:tr>
      <w:tr w:rsidR="006F79CD" w:rsidRPr="006F79CD" w14:paraId="744BFC70" w14:textId="77777777" w:rsidTr="00D8037D">
        <w:trPr>
          <w:trHeight w:val="149"/>
        </w:trPr>
        <w:tc>
          <w:tcPr>
            <w:tcW w:w="1378" w:type="dxa"/>
            <w:noWrap/>
            <w:hideMark/>
          </w:tcPr>
          <w:p w14:paraId="2223BB27" w14:textId="77777777" w:rsidR="00EF6CE5" w:rsidRPr="00F562EF" w:rsidRDefault="00EF6CE5" w:rsidP="006F79CD">
            <w:pPr>
              <w:rPr>
                <w:rFonts w:eastAsia="Times New Roman" w:cstheme="minorHAnsi"/>
                <w:b/>
                <w:bCs/>
                <w:i/>
                <w:iCs/>
              </w:rPr>
            </w:pPr>
            <w:r w:rsidRPr="00F562EF">
              <w:rPr>
                <w:rFonts w:eastAsia="Times New Roman" w:cstheme="minorHAnsi"/>
                <w:b/>
                <w:bCs/>
                <w:i/>
                <w:iCs/>
              </w:rPr>
              <w:t>Quneitra</w:t>
            </w:r>
          </w:p>
        </w:tc>
        <w:tc>
          <w:tcPr>
            <w:tcW w:w="2037" w:type="dxa"/>
            <w:noWrap/>
            <w:hideMark/>
          </w:tcPr>
          <w:p w14:paraId="4FCF9086" w14:textId="384D2D1C" w:rsidR="00EF6CE5" w:rsidRPr="006F79CD" w:rsidRDefault="00D8037D" w:rsidP="006F79CD">
            <w:pPr>
              <w:rPr>
                <w:rFonts w:eastAsia="Times New Roman" w:cstheme="minorHAnsi"/>
              </w:rPr>
            </w:pPr>
            <w:r>
              <w:rPr>
                <w:rFonts w:eastAsia="Times New Roman" w:cstheme="minorHAnsi"/>
              </w:rPr>
              <w:t>71.4%</w:t>
            </w:r>
          </w:p>
        </w:tc>
        <w:tc>
          <w:tcPr>
            <w:tcW w:w="1890" w:type="dxa"/>
          </w:tcPr>
          <w:p w14:paraId="3C1D85D8" w14:textId="57515CD4" w:rsidR="00EF6CE5" w:rsidRPr="006F79CD" w:rsidRDefault="00EF6CE5" w:rsidP="006F79CD">
            <w:pPr>
              <w:rPr>
                <w:rFonts w:eastAsia="Times New Roman" w:cstheme="minorHAnsi"/>
              </w:rPr>
            </w:pPr>
            <w:r w:rsidRPr="006F79CD">
              <w:rPr>
                <w:rFonts w:eastAsia="Times New Roman" w:cstheme="minorHAnsi"/>
              </w:rPr>
              <w:t>50</w:t>
            </w:r>
          </w:p>
        </w:tc>
        <w:tc>
          <w:tcPr>
            <w:tcW w:w="2358" w:type="dxa"/>
            <w:noWrap/>
            <w:hideMark/>
          </w:tcPr>
          <w:p w14:paraId="68E837D9" w14:textId="77107BA2" w:rsidR="00EF6CE5" w:rsidRPr="006F79CD" w:rsidRDefault="00EF6CE5" w:rsidP="006F79CD">
            <w:pPr>
              <w:rPr>
                <w:rFonts w:eastAsia="Times New Roman" w:cstheme="minorHAnsi"/>
              </w:rPr>
            </w:pPr>
            <w:r w:rsidRPr="006F79CD">
              <w:rPr>
                <w:rFonts w:eastAsia="Times New Roman" w:cstheme="minorHAnsi"/>
              </w:rPr>
              <w:t>0.299</w:t>
            </w:r>
          </w:p>
        </w:tc>
        <w:tc>
          <w:tcPr>
            <w:tcW w:w="1080" w:type="dxa"/>
            <w:noWrap/>
            <w:hideMark/>
          </w:tcPr>
          <w:p w14:paraId="2FB37180" w14:textId="41608B76" w:rsidR="00EF6CE5" w:rsidRPr="006F79CD" w:rsidRDefault="00EF6CE5" w:rsidP="006F79CD">
            <w:pPr>
              <w:rPr>
                <w:rFonts w:eastAsia="Times New Roman" w:cstheme="minorHAnsi"/>
              </w:rPr>
            </w:pPr>
            <w:r w:rsidRPr="006F79CD">
              <w:rPr>
                <w:rFonts w:eastAsia="Times New Roman" w:cstheme="minorHAnsi"/>
              </w:rPr>
              <w:t>0.86</w:t>
            </w:r>
            <w:r w:rsidR="006F79CD">
              <w:rPr>
                <w:rFonts w:eastAsia="Times New Roman" w:cstheme="minorHAnsi"/>
              </w:rPr>
              <w:t>1</w:t>
            </w:r>
          </w:p>
        </w:tc>
      </w:tr>
    </w:tbl>
    <w:p w14:paraId="3A8AC222" w14:textId="77777777" w:rsidR="00D81346" w:rsidRPr="008A0AB3" w:rsidRDefault="00D81346" w:rsidP="00572DF8">
      <w:pPr>
        <w:spacing w:line="240" w:lineRule="auto"/>
        <w:jc w:val="both"/>
        <w:rPr>
          <w:rFonts w:cstheme="minorHAnsi"/>
          <w:noProof/>
        </w:rPr>
      </w:pPr>
    </w:p>
    <w:p w14:paraId="24BF0B54" w14:textId="20717532" w:rsidR="006416BE" w:rsidRPr="008A0AB3" w:rsidRDefault="002307EF" w:rsidP="00572DF8">
      <w:pPr>
        <w:spacing w:line="240" w:lineRule="auto"/>
        <w:jc w:val="both"/>
        <w:rPr>
          <w:rFonts w:cstheme="minorHAnsi"/>
          <w:noProof/>
        </w:rPr>
      </w:pPr>
      <w:r>
        <w:rPr>
          <w:rFonts w:cstheme="minorHAnsi"/>
          <w:noProof/>
        </w:rPr>
        <w:t xml:space="preserve">Table </w:t>
      </w:r>
      <w:r w:rsidR="00B64905">
        <w:rPr>
          <w:rFonts w:cstheme="minorHAnsi"/>
          <w:noProof/>
        </w:rPr>
        <w:t>5</w:t>
      </w:r>
      <w:r>
        <w:rPr>
          <w:rFonts w:cstheme="minorHAnsi"/>
          <w:noProof/>
        </w:rPr>
        <w:t xml:space="preserve">: </w:t>
      </w:r>
      <w:r w:rsidR="00B64905">
        <w:rPr>
          <w:rFonts w:cstheme="minorHAnsi"/>
          <w:noProof/>
        </w:rPr>
        <w:t xml:space="preserve"> Annual i</w:t>
      </w:r>
      <w:r w:rsidR="00BE1BF8" w:rsidRPr="008A0AB3">
        <w:rPr>
          <w:rFonts w:cstheme="minorHAnsi"/>
          <w:noProof/>
        </w:rPr>
        <w:t>ncidence</w:t>
      </w:r>
      <w:r>
        <w:rPr>
          <w:rFonts w:cstheme="minorHAnsi"/>
          <w:noProof/>
        </w:rPr>
        <w:t xml:space="preserve"> of suspected cases of measles, </w:t>
      </w:r>
      <w:r w:rsidR="00B64905">
        <w:rPr>
          <w:rFonts w:cstheme="minorHAnsi"/>
          <w:noProof/>
        </w:rPr>
        <w:t>2015-2019</w:t>
      </w:r>
    </w:p>
    <w:tbl>
      <w:tblPr>
        <w:tblStyle w:val="TableGrid"/>
        <w:tblW w:w="8455" w:type="dxa"/>
        <w:tblLook w:val="04A0" w:firstRow="1" w:lastRow="0" w:firstColumn="1" w:lastColumn="0" w:noHBand="0" w:noVBand="1"/>
      </w:tblPr>
      <w:tblGrid>
        <w:gridCol w:w="849"/>
        <w:gridCol w:w="1306"/>
        <w:gridCol w:w="1684"/>
        <w:gridCol w:w="1980"/>
        <w:gridCol w:w="1260"/>
        <w:gridCol w:w="1376"/>
      </w:tblGrid>
      <w:tr w:rsidR="000A3AF6" w:rsidRPr="007908F0" w14:paraId="12F8B729" w14:textId="77777777" w:rsidTr="00D90167">
        <w:trPr>
          <w:trHeight w:val="872"/>
        </w:trPr>
        <w:tc>
          <w:tcPr>
            <w:tcW w:w="849" w:type="dxa"/>
            <w:noWrap/>
            <w:vAlign w:val="center"/>
            <w:hideMark/>
          </w:tcPr>
          <w:p w14:paraId="78504162" w14:textId="77777777" w:rsidR="002246D5" w:rsidRPr="007908F0" w:rsidRDefault="002246D5" w:rsidP="002246D5">
            <w:pPr>
              <w:rPr>
                <w:rFonts w:eastAsia="Times New Roman" w:cstheme="minorHAnsi"/>
                <w:b/>
                <w:bCs/>
              </w:rPr>
            </w:pPr>
            <w:r w:rsidRPr="007908F0">
              <w:rPr>
                <w:rFonts w:eastAsia="Times New Roman" w:cstheme="minorHAnsi"/>
                <w:b/>
                <w:bCs/>
              </w:rPr>
              <w:t>Year</w:t>
            </w:r>
          </w:p>
          <w:p w14:paraId="39E9574B" w14:textId="35AE3E01" w:rsidR="002246D5" w:rsidRPr="007908F0" w:rsidRDefault="002246D5" w:rsidP="002246D5">
            <w:pPr>
              <w:rPr>
                <w:rFonts w:eastAsia="Times New Roman" w:cstheme="minorHAnsi"/>
              </w:rPr>
            </w:pPr>
          </w:p>
        </w:tc>
        <w:tc>
          <w:tcPr>
            <w:tcW w:w="1306" w:type="dxa"/>
            <w:noWrap/>
            <w:vAlign w:val="center"/>
            <w:hideMark/>
          </w:tcPr>
          <w:p w14:paraId="2DECB92E" w14:textId="1710186F" w:rsidR="002246D5" w:rsidRPr="007908F0" w:rsidRDefault="002246D5" w:rsidP="00B64905">
            <w:pPr>
              <w:jc w:val="center"/>
              <w:rPr>
                <w:rFonts w:eastAsia="Times New Roman" w:cstheme="minorHAnsi"/>
                <w:b/>
                <w:bCs/>
              </w:rPr>
            </w:pPr>
            <w:r w:rsidRPr="004E712C">
              <w:rPr>
                <w:rFonts w:cstheme="minorHAnsi"/>
                <w:b/>
                <w:bCs/>
                <w:noProof/>
              </w:rPr>
              <w:t>Number of Weekly District Reports</w:t>
            </w:r>
          </w:p>
        </w:tc>
        <w:tc>
          <w:tcPr>
            <w:tcW w:w="1684" w:type="dxa"/>
            <w:vAlign w:val="center"/>
          </w:tcPr>
          <w:p w14:paraId="7601DABA" w14:textId="757FC4DB" w:rsidR="002246D5" w:rsidRDefault="002246D5" w:rsidP="00B64905">
            <w:pPr>
              <w:jc w:val="center"/>
              <w:rPr>
                <w:rFonts w:eastAsia="Times New Roman" w:cstheme="minorHAnsi"/>
                <w:b/>
                <w:bCs/>
              </w:rPr>
            </w:pPr>
            <w:r>
              <w:rPr>
                <w:rFonts w:eastAsia="Times New Roman" w:cstheme="minorHAnsi"/>
                <w:b/>
                <w:bCs/>
              </w:rPr>
              <w:t xml:space="preserve">Annual Incidence </w:t>
            </w:r>
            <w:r w:rsidRPr="00B06E00">
              <w:rPr>
                <w:rFonts w:eastAsia="Times New Roman" w:cstheme="minorHAnsi"/>
                <w:i/>
                <w:iCs/>
              </w:rPr>
              <w:t xml:space="preserve">(per </w:t>
            </w:r>
            <w:r w:rsidR="00D5529B">
              <w:rPr>
                <w:rFonts w:eastAsia="Times New Roman" w:cstheme="minorHAnsi"/>
                <w:i/>
                <w:iCs/>
              </w:rPr>
              <w:t>100</w:t>
            </w:r>
            <w:r w:rsidR="003E365B">
              <w:rPr>
                <w:rFonts w:eastAsia="Times New Roman" w:cstheme="minorHAnsi"/>
                <w:i/>
                <w:iCs/>
              </w:rPr>
              <w:t>,000</w:t>
            </w:r>
            <w:r w:rsidR="00D5529B">
              <w:rPr>
                <w:rFonts w:eastAsia="Times New Roman" w:cstheme="minorHAnsi"/>
                <w:i/>
                <w:iCs/>
              </w:rPr>
              <w:t xml:space="preserve"> </w:t>
            </w:r>
            <w:r w:rsidRPr="00B06E00">
              <w:rPr>
                <w:rFonts w:eastAsia="Times New Roman" w:cstheme="minorHAnsi"/>
                <w:i/>
                <w:iCs/>
              </w:rPr>
              <w:t>person-year</w:t>
            </w:r>
            <w:r w:rsidR="00D5529B">
              <w:rPr>
                <w:rFonts w:eastAsia="Times New Roman" w:cstheme="minorHAnsi"/>
                <w:i/>
                <w:iCs/>
              </w:rPr>
              <w:t>s</w:t>
            </w:r>
            <w:r w:rsidRPr="00B06E00">
              <w:rPr>
                <w:rFonts w:eastAsia="Times New Roman" w:cstheme="minorHAnsi"/>
                <w:i/>
                <w:iCs/>
              </w:rPr>
              <w:t>)</w:t>
            </w:r>
          </w:p>
        </w:tc>
        <w:tc>
          <w:tcPr>
            <w:tcW w:w="1980" w:type="dxa"/>
            <w:noWrap/>
            <w:vAlign w:val="center"/>
            <w:hideMark/>
          </w:tcPr>
          <w:p w14:paraId="39B4FCBE" w14:textId="062A9514" w:rsidR="002246D5" w:rsidRPr="007908F0" w:rsidRDefault="002246D5" w:rsidP="00B64905">
            <w:pPr>
              <w:jc w:val="center"/>
              <w:rPr>
                <w:rFonts w:eastAsia="Times New Roman" w:cstheme="minorHAnsi"/>
                <w:b/>
                <w:bCs/>
              </w:rPr>
            </w:pPr>
            <w:r>
              <w:rPr>
                <w:rFonts w:eastAsia="Times New Roman" w:cstheme="minorHAnsi"/>
                <w:b/>
                <w:bCs/>
              </w:rPr>
              <w:t>Average</w:t>
            </w:r>
            <w:r w:rsidR="006979E4">
              <w:rPr>
                <w:rFonts w:eastAsia="Times New Roman" w:cstheme="minorHAnsi"/>
                <w:b/>
                <w:bCs/>
              </w:rPr>
              <w:t xml:space="preserve"> Weekly Incidence</w:t>
            </w:r>
            <w:r>
              <w:rPr>
                <w:rFonts w:eastAsia="Times New Roman" w:cstheme="minorHAnsi"/>
                <w:b/>
                <w:bCs/>
              </w:rPr>
              <w:t xml:space="preserve"> </w:t>
            </w:r>
            <w:r w:rsidR="003E365B" w:rsidRPr="003E365B">
              <w:rPr>
                <w:rFonts w:eastAsia="Times New Roman" w:cstheme="minorHAnsi"/>
                <w:i/>
                <w:iCs/>
              </w:rPr>
              <w:t>(</w:t>
            </w:r>
            <w:r w:rsidRPr="00B06E00">
              <w:rPr>
                <w:rFonts w:eastAsia="Times New Roman" w:cstheme="minorHAnsi"/>
                <w:i/>
                <w:iCs/>
              </w:rPr>
              <w:t xml:space="preserve">per </w:t>
            </w:r>
            <w:r w:rsidR="00D5529B">
              <w:rPr>
                <w:rFonts w:eastAsia="Times New Roman" w:cstheme="minorHAnsi"/>
                <w:i/>
                <w:iCs/>
              </w:rPr>
              <w:t>100</w:t>
            </w:r>
            <w:r w:rsidR="003E365B">
              <w:rPr>
                <w:rFonts w:eastAsia="Times New Roman" w:cstheme="minorHAnsi"/>
                <w:i/>
                <w:iCs/>
              </w:rPr>
              <w:t xml:space="preserve">,000 </w:t>
            </w:r>
            <w:r w:rsidRPr="00B06E00">
              <w:rPr>
                <w:rFonts w:eastAsia="Times New Roman" w:cstheme="minorHAnsi"/>
                <w:i/>
                <w:iCs/>
              </w:rPr>
              <w:t>person-week</w:t>
            </w:r>
            <w:r w:rsidR="00D5529B">
              <w:rPr>
                <w:rFonts w:eastAsia="Times New Roman" w:cstheme="minorHAnsi"/>
                <w:i/>
                <w:iCs/>
              </w:rPr>
              <w:t>s</w:t>
            </w:r>
            <w:r w:rsidR="006979E4" w:rsidRPr="00B06E00">
              <w:rPr>
                <w:rFonts w:eastAsia="Times New Roman" w:cstheme="minorHAnsi"/>
                <w:i/>
                <w:iCs/>
              </w:rPr>
              <w:t>)</w:t>
            </w:r>
          </w:p>
        </w:tc>
        <w:tc>
          <w:tcPr>
            <w:tcW w:w="1260" w:type="dxa"/>
            <w:noWrap/>
            <w:vAlign w:val="center"/>
            <w:hideMark/>
          </w:tcPr>
          <w:p w14:paraId="08C840E6" w14:textId="7BEE548C" w:rsidR="002246D5" w:rsidRPr="007908F0" w:rsidRDefault="002246D5" w:rsidP="00B64905">
            <w:pPr>
              <w:jc w:val="center"/>
              <w:rPr>
                <w:rFonts w:eastAsia="Times New Roman" w:cstheme="minorHAnsi"/>
                <w:b/>
                <w:bCs/>
              </w:rPr>
            </w:pPr>
            <w:r w:rsidRPr="004E712C">
              <w:rPr>
                <w:rFonts w:cstheme="minorHAnsi"/>
                <w:b/>
                <w:bCs/>
                <w:noProof/>
              </w:rPr>
              <w:t>Standard deviation</w:t>
            </w:r>
            <w:r w:rsidR="000A3AF6">
              <w:rPr>
                <w:rFonts w:cstheme="minorHAnsi"/>
                <w:b/>
                <w:bCs/>
                <w:noProof/>
              </w:rPr>
              <w:t xml:space="preserve"> of Average Weekly Incidence</w:t>
            </w:r>
          </w:p>
        </w:tc>
        <w:tc>
          <w:tcPr>
            <w:tcW w:w="1376" w:type="dxa"/>
            <w:noWrap/>
            <w:vAlign w:val="center"/>
            <w:hideMark/>
          </w:tcPr>
          <w:p w14:paraId="08146F26" w14:textId="702486FD" w:rsidR="002246D5" w:rsidRPr="007908F0" w:rsidRDefault="002246D5" w:rsidP="00B64905">
            <w:pPr>
              <w:jc w:val="center"/>
              <w:rPr>
                <w:rFonts w:eastAsia="Times New Roman" w:cstheme="minorHAnsi"/>
                <w:b/>
                <w:bCs/>
              </w:rPr>
            </w:pPr>
            <w:r>
              <w:rPr>
                <w:rFonts w:eastAsia="Times New Roman" w:cstheme="minorHAnsi"/>
                <w:b/>
                <w:bCs/>
              </w:rPr>
              <w:t>Interquartile Range</w:t>
            </w:r>
            <w:r w:rsidR="000A3AF6">
              <w:rPr>
                <w:rFonts w:cstheme="minorHAnsi"/>
                <w:b/>
                <w:bCs/>
                <w:noProof/>
              </w:rPr>
              <w:t xml:space="preserve"> of Average Weekly Incidence</w:t>
            </w:r>
          </w:p>
        </w:tc>
      </w:tr>
      <w:tr w:rsidR="00D90167" w:rsidRPr="007908F0" w14:paraId="6F4A6177" w14:textId="77777777" w:rsidTr="00D90167">
        <w:trPr>
          <w:trHeight w:val="212"/>
        </w:trPr>
        <w:tc>
          <w:tcPr>
            <w:tcW w:w="849" w:type="dxa"/>
            <w:noWrap/>
            <w:hideMark/>
          </w:tcPr>
          <w:p w14:paraId="6A9755C4" w14:textId="77777777" w:rsidR="00D90167" w:rsidRPr="00B06E00" w:rsidRDefault="00D90167" w:rsidP="00D90167">
            <w:pPr>
              <w:rPr>
                <w:rFonts w:eastAsia="Times New Roman" w:cstheme="minorHAnsi"/>
                <w:b/>
                <w:bCs/>
              </w:rPr>
            </w:pPr>
            <w:r w:rsidRPr="00B06E00">
              <w:rPr>
                <w:rFonts w:eastAsia="Times New Roman" w:cstheme="minorHAnsi"/>
                <w:b/>
                <w:bCs/>
              </w:rPr>
              <w:t>2015</w:t>
            </w:r>
          </w:p>
        </w:tc>
        <w:tc>
          <w:tcPr>
            <w:tcW w:w="1306" w:type="dxa"/>
            <w:noWrap/>
            <w:hideMark/>
          </w:tcPr>
          <w:p w14:paraId="4AC2310B" w14:textId="4CBEA6A8" w:rsidR="00D90167" w:rsidRPr="007908F0" w:rsidRDefault="00D90167" w:rsidP="00D90167">
            <w:pPr>
              <w:rPr>
                <w:rFonts w:eastAsia="Times New Roman" w:cstheme="minorHAnsi"/>
              </w:rPr>
            </w:pPr>
            <w:r w:rsidRPr="007908F0">
              <w:rPr>
                <w:rFonts w:eastAsia="Times New Roman" w:cstheme="minorHAnsi"/>
              </w:rPr>
              <w:t>1</w:t>
            </w:r>
            <w:r>
              <w:rPr>
                <w:rFonts w:eastAsia="Times New Roman" w:cstheme="minorHAnsi"/>
              </w:rPr>
              <w:t>,</w:t>
            </w:r>
            <w:r w:rsidRPr="007908F0">
              <w:rPr>
                <w:rFonts w:eastAsia="Times New Roman" w:cstheme="minorHAnsi"/>
              </w:rPr>
              <w:t>440</w:t>
            </w:r>
          </w:p>
        </w:tc>
        <w:tc>
          <w:tcPr>
            <w:tcW w:w="1684" w:type="dxa"/>
            <w:vAlign w:val="bottom"/>
          </w:tcPr>
          <w:p w14:paraId="36136436" w14:textId="4262206E" w:rsidR="00D90167" w:rsidRPr="002246D5" w:rsidRDefault="00D90167" w:rsidP="00D90167">
            <w:pPr>
              <w:rPr>
                <w:rFonts w:eastAsia="Times New Roman" w:cstheme="minorHAnsi"/>
              </w:rPr>
            </w:pPr>
            <w:r>
              <w:rPr>
                <w:rFonts w:ascii="Calibri" w:hAnsi="Calibri" w:cs="Calibri"/>
                <w:color w:val="000000"/>
              </w:rPr>
              <w:t>72.2</w:t>
            </w:r>
          </w:p>
        </w:tc>
        <w:tc>
          <w:tcPr>
            <w:tcW w:w="1980" w:type="dxa"/>
            <w:noWrap/>
            <w:hideMark/>
          </w:tcPr>
          <w:p w14:paraId="16E061F8" w14:textId="3DEF7C7B" w:rsidR="00D90167" w:rsidRPr="002246D5" w:rsidRDefault="00D90167" w:rsidP="00D90167">
            <w:pPr>
              <w:rPr>
                <w:rFonts w:eastAsia="Times New Roman" w:cstheme="minorHAnsi"/>
              </w:rPr>
            </w:pPr>
            <w:r w:rsidRPr="002246D5">
              <w:rPr>
                <w:rFonts w:eastAsia="Times New Roman" w:cstheme="minorHAnsi"/>
              </w:rPr>
              <w:t>0.34</w:t>
            </w:r>
            <w:r>
              <w:rPr>
                <w:rFonts w:eastAsia="Times New Roman" w:cstheme="minorHAnsi"/>
              </w:rPr>
              <w:t>9</w:t>
            </w:r>
          </w:p>
        </w:tc>
        <w:tc>
          <w:tcPr>
            <w:tcW w:w="1260" w:type="dxa"/>
            <w:noWrap/>
            <w:hideMark/>
          </w:tcPr>
          <w:p w14:paraId="391B1AF2" w14:textId="74173BC0" w:rsidR="00D90167" w:rsidRPr="007908F0" w:rsidRDefault="00D90167" w:rsidP="00D90167">
            <w:pPr>
              <w:rPr>
                <w:rFonts w:eastAsia="Times New Roman" w:cstheme="minorHAnsi"/>
              </w:rPr>
            </w:pPr>
            <w:r w:rsidRPr="007908F0">
              <w:rPr>
                <w:rFonts w:eastAsia="Times New Roman" w:cstheme="minorHAnsi"/>
              </w:rPr>
              <w:t>1.68</w:t>
            </w:r>
          </w:p>
        </w:tc>
        <w:tc>
          <w:tcPr>
            <w:tcW w:w="1376" w:type="dxa"/>
            <w:noWrap/>
            <w:hideMark/>
          </w:tcPr>
          <w:p w14:paraId="030844F7" w14:textId="0416ACC9" w:rsidR="00D90167" w:rsidRPr="007908F0" w:rsidRDefault="00D90167" w:rsidP="00D90167">
            <w:pPr>
              <w:rPr>
                <w:rFonts w:eastAsia="Times New Roman" w:cstheme="minorHAnsi"/>
              </w:rPr>
            </w:pPr>
            <w:r w:rsidRPr="007908F0">
              <w:rPr>
                <w:rFonts w:eastAsia="Times New Roman" w:cstheme="minorHAnsi"/>
              </w:rPr>
              <w:t>0.27</w:t>
            </w:r>
            <w:r>
              <w:rPr>
                <w:rFonts w:eastAsia="Times New Roman" w:cstheme="minorHAnsi"/>
              </w:rPr>
              <w:t>4</w:t>
            </w:r>
          </w:p>
        </w:tc>
      </w:tr>
      <w:tr w:rsidR="00D90167" w:rsidRPr="007908F0" w14:paraId="06B302F0" w14:textId="77777777" w:rsidTr="00D90167">
        <w:trPr>
          <w:trHeight w:val="219"/>
        </w:trPr>
        <w:tc>
          <w:tcPr>
            <w:tcW w:w="849" w:type="dxa"/>
            <w:noWrap/>
            <w:hideMark/>
          </w:tcPr>
          <w:p w14:paraId="1389F2BE" w14:textId="77777777" w:rsidR="00D90167" w:rsidRPr="00B06E00" w:rsidRDefault="00D90167" w:rsidP="00D90167">
            <w:pPr>
              <w:rPr>
                <w:rFonts w:eastAsia="Times New Roman" w:cstheme="minorHAnsi"/>
                <w:b/>
                <w:bCs/>
              </w:rPr>
            </w:pPr>
            <w:r w:rsidRPr="00B06E00">
              <w:rPr>
                <w:rFonts w:eastAsia="Times New Roman" w:cstheme="minorHAnsi"/>
                <w:b/>
                <w:bCs/>
              </w:rPr>
              <w:t>2016</w:t>
            </w:r>
          </w:p>
        </w:tc>
        <w:tc>
          <w:tcPr>
            <w:tcW w:w="1306" w:type="dxa"/>
            <w:noWrap/>
            <w:hideMark/>
          </w:tcPr>
          <w:p w14:paraId="2E322BC8" w14:textId="490C620F" w:rsidR="00D90167" w:rsidRPr="007908F0" w:rsidRDefault="00D90167" w:rsidP="00D90167">
            <w:pPr>
              <w:rPr>
                <w:rFonts w:eastAsia="Times New Roman" w:cstheme="minorHAnsi"/>
              </w:rPr>
            </w:pPr>
            <w:r w:rsidRPr="007908F0">
              <w:rPr>
                <w:rFonts w:eastAsia="Times New Roman" w:cstheme="minorHAnsi"/>
              </w:rPr>
              <w:t>1</w:t>
            </w:r>
            <w:r>
              <w:rPr>
                <w:rFonts w:eastAsia="Times New Roman" w:cstheme="minorHAnsi"/>
              </w:rPr>
              <w:t>,</w:t>
            </w:r>
            <w:r w:rsidRPr="007908F0">
              <w:rPr>
                <w:rFonts w:eastAsia="Times New Roman" w:cstheme="minorHAnsi"/>
              </w:rPr>
              <w:t>670</w:t>
            </w:r>
          </w:p>
        </w:tc>
        <w:tc>
          <w:tcPr>
            <w:tcW w:w="1684" w:type="dxa"/>
            <w:vAlign w:val="bottom"/>
          </w:tcPr>
          <w:p w14:paraId="6E65587E" w14:textId="7A2C5AF1" w:rsidR="00D90167" w:rsidRPr="007908F0" w:rsidRDefault="00D90167" w:rsidP="00D90167">
            <w:pPr>
              <w:rPr>
                <w:rFonts w:eastAsia="Times New Roman" w:cstheme="minorHAnsi"/>
              </w:rPr>
            </w:pPr>
            <w:r>
              <w:rPr>
                <w:rFonts w:ascii="Calibri" w:hAnsi="Calibri" w:cs="Calibri"/>
                <w:color w:val="000000"/>
              </w:rPr>
              <w:t>69.5</w:t>
            </w:r>
          </w:p>
        </w:tc>
        <w:tc>
          <w:tcPr>
            <w:tcW w:w="1980" w:type="dxa"/>
            <w:noWrap/>
            <w:hideMark/>
          </w:tcPr>
          <w:p w14:paraId="55C65971" w14:textId="0FED3165" w:rsidR="00D90167" w:rsidRPr="007908F0" w:rsidRDefault="00D90167" w:rsidP="00D90167">
            <w:pPr>
              <w:rPr>
                <w:rFonts w:eastAsia="Times New Roman" w:cstheme="minorHAnsi"/>
              </w:rPr>
            </w:pPr>
            <w:r w:rsidRPr="007908F0">
              <w:rPr>
                <w:rFonts w:eastAsia="Times New Roman" w:cstheme="minorHAnsi"/>
              </w:rPr>
              <w:t>0.25</w:t>
            </w:r>
            <w:r>
              <w:rPr>
                <w:rFonts w:eastAsia="Times New Roman" w:cstheme="minorHAnsi"/>
              </w:rPr>
              <w:t>8</w:t>
            </w:r>
          </w:p>
        </w:tc>
        <w:tc>
          <w:tcPr>
            <w:tcW w:w="1260" w:type="dxa"/>
            <w:noWrap/>
            <w:hideMark/>
          </w:tcPr>
          <w:p w14:paraId="35623053" w14:textId="7DECABDF" w:rsidR="00D90167" w:rsidRPr="007908F0" w:rsidRDefault="00D90167" w:rsidP="00D90167">
            <w:pPr>
              <w:rPr>
                <w:rFonts w:eastAsia="Times New Roman" w:cstheme="minorHAnsi"/>
              </w:rPr>
            </w:pPr>
            <w:r w:rsidRPr="007908F0">
              <w:rPr>
                <w:rFonts w:eastAsia="Times New Roman" w:cstheme="minorHAnsi"/>
              </w:rPr>
              <w:t>0.7</w:t>
            </w:r>
            <w:r>
              <w:rPr>
                <w:rFonts w:eastAsia="Times New Roman" w:cstheme="minorHAnsi"/>
              </w:rPr>
              <w:t>9</w:t>
            </w:r>
          </w:p>
        </w:tc>
        <w:tc>
          <w:tcPr>
            <w:tcW w:w="1376" w:type="dxa"/>
            <w:noWrap/>
            <w:hideMark/>
          </w:tcPr>
          <w:p w14:paraId="68B519FE" w14:textId="74EF41E8" w:rsidR="00D90167" w:rsidRPr="007908F0" w:rsidRDefault="00D90167" w:rsidP="00D90167">
            <w:pPr>
              <w:rPr>
                <w:rFonts w:eastAsia="Times New Roman" w:cstheme="minorHAnsi"/>
              </w:rPr>
            </w:pPr>
            <w:r w:rsidRPr="007908F0">
              <w:rPr>
                <w:rFonts w:eastAsia="Times New Roman" w:cstheme="minorHAnsi"/>
              </w:rPr>
              <w:t>0.172</w:t>
            </w:r>
          </w:p>
        </w:tc>
      </w:tr>
      <w:tr w:rsidR="00D90167" w:rsidRPr="007908F0" w14:paraId="4AF880DD" w14:textId="77777777" w:rsidTr="00D90167">
        <w:trPr>
          <w:trHeight w:val="212"/>
        </w:trPr>
        <w:tc>
          <w:tcPr>
            <w:tcW w:w="849" w:type="dxa"/>
            <w:noWrap/>
            <w:hideMark/>
          </w:tcPr>
          <w:p w14:paraId="1C84669D" w14:textId="77777777" w:rsidR="00D90167" w:rsidRPr="00B06E00" w:rsidRDefault="00D90167" w:rsidP="00D90167">
            <w:pPr>
              <w:rPr>
                <w:rFonts w:eastAsia="Times New Roman" w:cstheme="minorHAnsi"/>
                <w:b/>
                <w:bCs/>
              </w:rPr>
            </w:pPr>
            <w:r w:rsidRPr="00B06E00">
              <w:rPr>
                <w:rFonts w:eastAsia="Times New Roman" w:cstheme="minorHAnsi"/>
                <w:b/>
                <w:bCs/>
              </w:rPr>
              <w:t>2017</w:t>
            </w:r>
          </w:p>
        </w:tc>
        <w:tc>
          <w:tcPr>
            <w:tcW w:w="1306" w:type="dxa"/>
            <w:noWrap/>
            <w:hideMark/>
          </w:tcPr>
          <w:p w14:paraId="1E615C12" w14:textId="7B1AA9EB" w:rsidR="00D90167" w:rsidRPr="007908F0" w:rsidRDefault="00D90167" w:rsidP="00D90167">
            <w:pPr>
              <w:rPr>
                <w:rFonts w:eastAsia="Times New Roman" w:cstheme="minorHAnsi"/>
              </w:rPr>
            </w:pPr>
            <w:r w:rsidRPr="007908F0">
              <w:rPr>
                <w:rFonts w:eastAsia="Times New Roman" w:cstheme="minorHAnsi"/>
              </w:rPr>
              <w:t>1</w:t>
            </w:r>
            <w:r>
              <w:rPr>
                <w:rFonts w:eastAsia="Times New Roman" w:cstheme="minorHAnsi"/>
              </w:rPr>
              <w:t>,</w:t>
            </w:r>
            <w:r w:rsidRPr="007908F0">
              <w:rPr>
                <w:rFonts w:eastAsia="Times New Roman" w:cstheme="minorHAnsi"/>
              </w:rPr>
              <w:t>641</w:t>
            </w:r>
          </w:p>
        </w:tc>
        <w:tc>
          <w:tcPr>
            <w:tcW w:w="1684" w:type="dxa"/>
            <w:vAlign w:val="bottom"/>
          </w:tcPr>
          <w:p w14:paraId="5904BA26" w14:textId="3DD37C7C" w:rsidR="00D90167" w:rsidRPr="007908F0" w:rsidRDefault="00D90167" w:rsidP="00D90167">
            <w:pPr>
              <w:rPr>
                <w:rFonts w:eastAsia="Times New Roman" w:cstheme="minorHAnsi"/>
              </w:rPr>
            </w:pPr>
            <w:r>
              <w:rPr>
                <w:rFonts w:ascii="Calibri" w:hAnsi="Calibri" w:cs="Calibri"/>
                <w:color w:val="000000"/>
              </w:rPr>
              <w:t>253</w:t>
            </w:r>
          </w:p>
        </w:tc>
        <w:tc>
          <w:tcPr>
            <w:tcW w:w="1980" w:type="dxa"/>
            <w:noWrap/>
            <w:hideMark/>
          </w:tcPr>
          <w:p w14:paraId="1815D983" w14:textId="44D5095A" w:rsidR="00D90167" w:rsidRPr="007908F0" w:rsidRDefault="00D90167" w:rsidP="00D90167">
            <w:pPr>
              <w:rPr>
                <w:rFonts w:eastAsia="Times New Roman" w:cstheme="minorHAnsi"/>
              </w:rPr>
            </w:pPr>
            <w:r w:rsidRPr="007908F0">
              <w:rPr>
                <w:rFonts w:eastAsia="Times New Roman" w:cstheme="minorHAnsi"/>
              </w:rPr>
              <w:t>2.7</w:t>
            </w:r>
            <w:r>
              <w:rPr>
                <w:rFonts w:eastAsia="Times New Roman" w:cstheme="minorHAnsi"/>
              </w:rPr>
              <w:t>0</w:t>
            </w:r>
          </w:p>
        </w:tc>
        <w:tc>
          <w:tcPr>
            <w:tcW w:w="1260" w:type="dxa"/>
            <w:noWrap/>
            <w:hideMark/>
          </w:tcPr>
          <w:p w14:paraId="19462832" w14:textId="0AA36BCD" w:rsidR="00D90167" w:rsidRPr="007908F0" w:rsidRDefault="00D90167" w:rsidP="00D90167">
            <w:pPr>
              <w:rPr>
                <w:rFonts w:eastAsia="Times New Roman" w:cstheme="minorHAnsi"/>
              </w:rPr>
            </w:pPr>
            <w:r w:rsidRPr="007908F0">
              <w:rPr>
                <w:rFonts w:eastAsia="Times New Roman" w:cstheme="minorHAnsi"/>
              </w:rPr>
              <w:t>11.</w:t>
            </w:r>
            <w:r>
              <w:rPr>
                <w:rFonts w:eastAsia="Times New Roman" w:cstheme="minorHAnsi"/>
              </w:rPr>
              <w:t>8</w:t>
            </w:r>
          </w:p>
        </w:tc>
        <w:tc>
          <w:tcPr>
            <w:tcW w:w="1376" w:type="dxa"/>
            <w:noWrap/>
            <w:hideMark/>
          </w:tcPr>
          <w:p w14:paraId="6DC8C9F4" w14:textId="0038741D" w:rsidR="00D90167" w:rsidRPr="007908F0" w:rsidRDefault="00D90167" w:rsidP="00D90167">
            <w:pPr>
              <w:rPr>
                <w:rFonts w:eastAsia="Times New Roman" w:cstheme="minorHAnsi"/>
              </w:rPr>
            </w:pPr>
            <w:r w:rsidRPr="007908F0">
              <w:rPr>
                <w:rFonts w:eastAsia="Times New Roman" w:cstheme="minorHAnsi"/>
              </w:rPr>
              <w:t>0.79</w:t>
            </w:r>
            <w:r>
              <w:rPr>
                <w:rFonts w:eastAsia="Times New Roman" w:cstheme="minorHAnsi"/>
              </w:rPr>
              <w:t>6</w:t>
            </w:r>
          </w:p>
        </w:tc>
      </w:tr>
      <w:tr w:rsidR="00D90167" w:rsidRPr="007908F0" w14:paraId="1C81BDD0" w14:textId="77777777" w:rsidTr="00D90167">
        <w:trPr>
          <w:trHeight w:val="219"/>
        </w:trPr>
        <w:tc>
          <w:tcPr>
            <w:tcW w:w="849" w:type="dxa"/>
            <w:noWrap/>
            <w:hideMark/>
          </w:tcPr>
          <w:p w14:paraId="3A74756D" w14:textId="77777777" w:rsidR="00D90167" w:rsidRPr="00B06E00" w:rsidRDefault="00D90167" w:rsidP="00D90167">
            <w:pPr>
              <w:rPr>
                <w:rFonts w:eastAsia="Times New Roman" w:cstheme="minorHAnsi"/>
                <w:b/>
                <w:bCs/>
              </w:rPr>
            </w:pPr>
            <w:r w:rsidRPr="00B06E00">
              <w:rPr>
                <w:rFonts w:eastAsia="Times New Roman" w:cstheme="minorHAnsi"/>
                <w:b/>
                <w:bCs/>
              </w:rPr>
              <w:t>2018</w:t>
            </w:r>
          </w:p>
        </w:tc>
        <w:tc>
          <w:tcPr>
            <w:tcW w:w="1306" w:type="dxa"/>
            <w:noWrap/>
            <w:hideMark/>
          </w:tcPr>
          <w:p w14:paraId="20C9B9F4" w14:textId="48F59FB8" w:rsidR="00D90167" w:rsidRPr="007908F0" w:rsidRDefault="00D90167" w:rsidP="00D90167">
            <w:pPr>
              <w:rPr>
                <w:rFonts w:eastAsia="Times New Roman" w:cstheme="minorHAnsi"/>
              </w:rPr>
            </w:pPr>
            <w:r w:rsidRPr="007908F0">
              <w:rPr>
                <w:rFonts w:eastAsia="Times New Roman" w:cstheme="minorHAnsi"/>
              </w:rPr>
              <w:t>1</w:t>
            </w:r>
            <w:r>
              <w:rPr>
                <w:rFonts w:eastAsia="Times New Roman" w:cstheme="minorHAnsi"/>
              </w:rPr>
              <w:t>,</w:t>
            </w:r>
            <w:r w:rsidRPr="007908F0">
              <w:rPr>
                <w:rFonts w:eastAsia="Times New Roman" w:cstheme="minorHAnsi"/>
              </w:rPr>
              <w:t>458</w:t>
            </w:r>
          </w:p>
        </w:tc>
        <w:tc>
          <w:tcPr>
            <w:tcW w:w="1684" w:type="dxa"/>
            <w:vAlign w:val="bottom"/>
          </w:tcPr>
          <w:p w14:paraId="5C2416BD" w14:textId="1E530839" w:rsidR="00D90167" w:rsidRPr="007908F0" w:rsidRDefault="00D90167" w:rsidP="00D90167">
            <w:pPr>
              <w:rPr>
                <w:rFonts w:eastAsia="Times New Roman" w:cstheme="minorHAnsi"/>
              </w:rPr>
            </w:pPr>
            <w:r>
              <w:rPr>
                <w:rFonts w:ascii="Calibri" w:hAnsi="Calibri" w:cs="Calibri"/>
                <w:color w:val="000000"/>
              </w:rPr>
              <w:t>589</w:t>
            </w:r>
          </w:p>
        </w:tc>
        <w:tc>
          <w:tcPr>
            <w:tcW w:w="1980" w:type="dxa"/>
            <w:noWrap/>
            <w:hideMark/>
          </w:tcPr>
          <w:p w14:paraId="75EF99EF" w14:textId="65E40E00" w:rsidR="00D90167" w:rsidRPr="007908F0" w:rsidRDefault="00D90167" w:rsidP="00D90167">
            <w:pPr>
              <w:rPr>
                <w:rFonts w:eastAsia="Times New Roman" w:cstheme="minorHAnsi"/>
              </w:rPr>
            </w:pPr>
            <w:r w:rsidRPr="007908F0">
              <w:rPr>
                <w:rFonts w:eastAsia="Times New Roman" w:cstheme="minorHAnsi"/>
              </w:rPr>
              <w:t>3.4</w:t>
            </w:r>
            <w:r>
              <w:rPr>
                <w:rFonts w:eastAsia="Times New Roman" w:cstheme="minorHAnsi"/>
              </w:rPr>
              <w:t>4</w:t>
            </w:r>
          </w:p>
        </w:tc>
        <w:tc>
          <w:tcPr>
            <w:tcW w:w="1260" w:type="dxa"/>
            <w:noWrap/>
            <w:hideMark/>
          </w:tcPr>
          <w:p w14:paraId="03F14CEE" w14:textId="635CB5C0" w:rsidR="00D90167" w:rsidRPr="007908F0" w:rsidRDefault="00D90167" w:rsidP="00D90167">
            <w:pPr>
              <w:rPr>
                <w:rFonts w:eastAsia="Times New Roman" w:cstheme="minorHAnsi"/>
              </w:rPr>
            </w:pPr>
            <w:r w:rsidRPr="007908F0">
              <w:rPr>
                <w:rFonts w:eastAsia="Times New Roman" w:cstheme="minorHAnsi"/>
              </w:rPr>
              <w:t>8.25</w:t>
            </w:r>
          </w:p>
        </w:tc>
        <w:tc>
          <w:tcPr>
            <w:tcW w:w="1376" w:type="dxa"/>
            <w:noWrap/>
            <w:hideMark/>
          </w:tcPr>
          <w:p w14:paraId="1AC54200" w14:textId="5AA7FB2C" w:rsidR="00D90167" w:rsidRPr="007908F0" w:rsidRDefault="00D90167" w:rsidP="00D90167">
            <w:pPr>
              <w:rPr>
                <w:rFonts w:eastAsia="Times New Roman" w:cstheme="minorHAnsi"/>
              </w:rPr>
            </w:pPr>
            <w:r w:rsidRPr="007908F0">
              <w:rPr>
                <w:rFonts w:eastAsia="Times New Roman" w:cstheme="minorHAnsi"/>
              </w:rPr>
              <w:t>2.42</w:t>
            </w:r>
            <w:r>
              <w:rPr>
                <w:rFonts w:eastAsia="Times New Roman" w:cstheme="minorHAnsi"/>
              </w:rPr>
              <w:t>6</w:t>
            </w:r>
          </w:p>
        </w:tc>
      </w:tr>
      <w:tr w:rsidR="00D90167" w:rsidRPr="007908F0" w14:paraId="67754FA6" w14:textId="77777777" w:rsidTr="00D90167">
        <w:trPr>
          <w:trHeight w:val="212"/>
        </w:trPr>
        <w:tc>
          <w:tcPr>
            <w:tcW w:w="849" w:type="dxa"/>
            <w:noWrap/>
            <w:hideMark/>
          </w:tcPr>
          <w:p w14:paraId="385B96CD" w14:textId="754F62F0" w:rsidR="00D90167" w:rsidRPr="00BC5A3A" w:rsidRDefault="00D90167" w:rsidP="00D90167">
            <w:pPr>
              <w:rPr>
                <w:rFonts w:eastAsia="Times New Roman" w:cstheme="minorHAnsi"/>
                <w:b/>
                <w:bCs/>
                <w:i/>
                <w:iCs/>
                <w:color w:val="767171" w:themeColor="background2" w:themeShade="80"/>
              </w:rPr>
            </w:pPr>
            <w:r w:rsidRPr="00BC5A3A">
              <w:rPr>
                <w:rFonts w:eastAsia="Times New Roman" w:cstheme="minorHAnsi"/>
                <w:b/>
                <w:bCs/>
                <w:i/>
                <w:iCs/>
                <w:color w:val="767171" w:themeColor="background2" w:themeShade="80"/>
              </w:rPr>
              <w:t>2019</w:t>
            </w:r>
            <w:r w:rsidR="00AE2C5C" w:rsidRPr="00BC5A3A">
              <w:rPr>
                <w:rFonts w:eastAsia="Times New Roman" w:cstheme="minorHAnsi"/>
                <w:b/>
                <w:bCs/>
                <w:i/>
                <w:iCs/>
                <w:color w:val="767171" w:themeColor="background2" w:themeShade="80"/>
              </w:rPr>
              <w:t>*</w:t>
            </w:r>
          </w:p>
        </w:tc>
        <w:tc>
          <w:tcPr>
            <w:tcW w:w="1306" w:type="dxa"/>
            <w:noWrap/>
            <w:hideMark/>
          </w:tcPr>
          <w:p w14:paraId="2CB4FFD4" w14:textId="77777777" w:rsidR="00D90167" w:rsidRPr="00BC5A3A" w:rsidRDefault="00D90167" w:rsidP="00D90167">
            <w:pPr>
              <w:rPr>
                <w:rFonts w:eastAsia="Times New Roman" w:cstheme="minorHAnsi"/>
                <w:i/>
                <w:iCs/>
                <w:color w:val="767171" w:themeColor="background2" w:themeShade="80"/>
              </w:rPr>
            </w:pPr>
            <w:r w:rsidRPr="00BC5A3A">
              <w:rPr>
                <w:rFonts w:eastAsia="Times New Roman" w:cstheme="minorHAnsi"/>
                <w:i/>
                <w:iCs/>
                <w:color w:val="767171" w:themeColor="background2" w:themeShade="80"/>
              </w:rPr>
              <w:t>598</w:t>
            </w:r>
          </w:p>
        </w:tc>
        <w:tc>
          <w:tcPr>
            <w:tcW w:w="1684" w:type="dxa"/>
            <w:vAlign w:val="bottom"/>
          </w:tcPr>
          <w:p w14:paraId="7D3016A9" w14:textId="3DDF7127" w:rsidR="00D90167" w:rsidRPr="00BC5A3A" w:rsidRDefault="00D90167" w:rsidP="00D90167">
            <w:pPr>
              <w:rPr>
                <w:rFonts w:eastAsia="Times New Roman" w:cstheme="minorHAnsi"/>
                <w:i/>
                <w:iCs/>
                <w:color w:val="767171" w:themeColor="background2" w:themeShade="80"/>
              </w:rPr>
            </w:pPr>
            <w:r w:rsidRPr="00BC5A3A">
              <w:rPr>
                <w:rFonts w:ascii="Calibri" w:hAnsi="Calibri" w:cs="Calibri"/>
                <w:i/>
                <w:iCs/>
                <w:color w:val="767171" w:themeColor="background2" w:themeShade="80"/>
              </w:rPr>
              <w:t>12.9</w:t>
            </w:r>
          </w:p>
        </w:tc>
        <w:tc>
          <w:tcPr>
            <w:tcW w:w="1980" w:type="dxa"/>
            <w:noWrap/>
            <w:hideMark/>
          </w:tcPr>
          <w:p w14:paraId="36C73B30" w14:textId="2AF0D48F" w:rsidR="00D90167" w:rsidRPr="00BC5A3A" w:rsidRDefault="00D90167" w:rsidP="00D90167">
            <w:pPr>
              <w:rPr>
                <w:rFonts w:eastAsia="Times New Roman" w:cstheme="minorHAnsi"/>
                <w:i/>
                <w:iCs/>
                <w:color w:val="767171" w:themeColor="background2" w:themeShade="80"/>
              </w:rPr>
            </w:pPr>
            <w:r w:rsidRPr="00BC5A3A">
              <w:rPr>
                <w:rFonts w:eastAsia="Times New Roman" w:cstheme="minorHAnsi"/>
                <w:i/>
                <w:iCs/>
                <w:color w:val="767171" w:themeColor="background2" w:themeShade="80"/>
              </w:rPr>
              <w:t>0.155</w:t>
            </w:r>
          </w:p>
        </w:tc>
        <w:tc>
          <w:tcPr>
            <w:tcW w:w="1260" w:type="dxa"/>
            <w:noWrap/>
            <w:hideMark/>
          </w:tcPr>
          <w:p w14:paraId="14366BBE" w14:textId="2B2CC5A7" w:rsidR="00D90167" w:rsidRPr="00BC5A3A" w:rsidRDefault="00D90167" w:rsidP="00D90167">
            <w:pPr>
              <w:rPr>
                <w:rFonts w:eastAsia="Times New Roman" w:cstheme="minorHAnsi"/>
                <w:i/>
                <w:iCs/>
                <w:color w:val="767171" w:themeColor="background2" w:themeShade="80"/>
              </w:rPr>
            </w:pPr>
            <w:r w:rsidRPr="00BC5A3A">
              <w:rPr>
                <w:rFonts w:eastAsia="Times New Roman" w:cstheme="minorHAnsi"/>
                <w:i/>
                <w:iCs/>
                <w:color w:val="767171" w:themeColor="background2" w:themeShade="80"/>
              </w:rPr>
              <w:t>0.407</w:t>
            </w:r>
          </w:p>
        </w:tc>
        <w:tc>
          <w:tcPr>
            <w:tcW w:w="1376" w:type="dxa"/>
            <w:noWrap/>
            <w:hideMark/>
          </w:tcPr>
          <w:p w14:paraId="797DBAD4" w14:textId="795BAB11" w:rsidR="00D90167" w:rsidRPr="00BC5A3A" w:rsidRDefault="00D90167" w:rsidP="00D90167">
            <w:pPr>
              <w:rPr>
                <w:rFonts w:eastAsia="Times New Roman" w:cstheme="minorHAnsi"/>
                <w:i/>
                <w:iCs/>
                <w:color w:val="767171" w:themeColor="background2" w:themeShade="80"/>
              </w:rPr>
            </w:pPr>
            <w:r w:rsidRPr="00BC5A3A">
              <w:rPr>
                <w:rFonts w:eastAsia="Times New Roman" w:cstheme="minorHAnsi"/>
                <w:i/>
                <w:iCs/>
                <w:color w:val="767171" w:themeColor="background2" w:themeShade="80"/>
              </w:rPr>
              <w:t>0.116</w:t>
            </w:r>
          </w:p>
        </w:tc>
      </w:tr>
    </w:tbl>
    <w:p w14:paraId="5EB25ECA" w14:textId="294797F5" w:rsidR="00BD40E5" w:rsidRPr="005128BD" w:rsidRDefault="00C807ED" w:rsidP="00572DF8">
      <w:pPr>
        <w:spacing w:line="240" w:lineRule="auto"/>
        <w:jc w:val="both"/>
        <w:rPr>
          <w:rFonts w:cstheme="minorHAnsi"/>
          <w:i/>
          <w:iCs/>
          <w:noProof/>
        </w:rPr>
      </w:pPr>
      <w:r>
        <w:rPr>
          <w:rFonts w:cstheme="minorHAnsi"/>
          <w:noProof/>
        </w:rPr>
        <w:t>*</w:t>
      </w:r>
      <w:r w:rsidRPr="005128BD">
        <w:rPr>
          <w:rFonts w:cstheme="minorHAnsi"/>
          <w:i/>
          <w:iCs/>
          <w:noProof/>
        </w:rPr>
        <w:t>2019 Only accounts for the first six months (January 1</w:t>
      </w:r>
      <w:r w:rsidRPr="005128BD">
        <w:rPr>
          <w:rFonts w:cstheme="minorHAnsi"/>
          <w:i/>
          <w:iCs/>
          <w:noProof/>
          <w:vertAlign w:val="superscript"/>
        </w:rPr>
        <w:t xml:space="preserve"> </w:t>
      </w:r>
      <w:r w:rsidRPr="005128BD">
        <w:rPr>
          <w:rFonts w:cstheme="minorHAnsi"/>
          <w:i/>
          <w:iCs/>
          <w:noProof/>
        </w:rPr>
        <w:t>– June 30, 2019)</w:t>
      </w:r>
    </w:p>
    <w:p w14:paraId="4161F22D" w14:textId="3B816F69" w:rsidR="002307EF" w:rsidRPr="002307EF" w:rsidRDefault="00A67D99" w:rsidP="00A67D99">
      <w:pPr>
        <w:spacing w:line="240" w:lineRule="auto"/>
        <w:jc w:val="both"/>
        <w:rPr>
          <w:rFonts w:cstheme="minorHAnsi"/>
          <w:noProof/>
        </w:rPr>
      </w:pPr>
      <w:r>
        <w:rPr>
          <w:rFonts w:cstheme="minorHAnsi"/>
          <w:noProof/>
        </w:rPr>
        <w:t xml:space="preserve">Table </w:t>
      </w:r>
      <w:r w:rsidR="005C4AC0">
        <w:rPr>
          <w:rFonts w:cstheme="minorHAnsi"/>
          <w:noProof/>
        </w:rPr>
        <w:t>6</w:t>
      </w:r>
      <w:r>
        <w:rPr>
          <w:rFonts w:cstheme="minorHAnsi"/>
          <w:noProof/>
        </w:rPr>
        <w:t xml:space="preserve">: </w:t>
      </w:r>
      <w:r w:rsidR="00B64905">
        <w:rPr>
          <w:rFonts w:cstheme="minorHAnsi"/>
          <w:noProof/>
        </w:rPr>
        <w:t xml:space="preserve">Average </w:t>
      </w:r>
      <w:r w:rsidRPr="008A0AB3">
        <w:rPr>
          <w:rFonts w:cstheme="minorHAnsi"/>
          <w:noProof/>
        </w:rPr>
        <w:t>incidence</w:t>
      </w:r>
      <w:r>
        <w:rPr>
          <w:rFonts w:cstheme="minorHAnsi"/>
          <w:noProof/>
        </w:rPr>
        <w:t xml:space="preserve"> of suspected cases of measles, by governorate</w:t>
      </w:r>
    </w:p>
    <w:tbl>
      <w:tblPr>
        <w:tblStyle w:val="TableGrid"/>
        <w:tblW w:w="8905" w:type="dxa"/>
        <w:tblLayout w:type="fixed"/>
        <w:tblLook w:val="04A0" w:firstRow="1" w:lastRow="0" w:firstColumn="1" w:lastColumn="0" w:noHBand="0" w:noVBand="1"/>
      </w:tblPr>
      <w:tblGrid>
        <w:gridCol w:w="1455"/>
        <w:gridCol w:w="1296"/>
        <w:gridCol w:w="1457"/>
        <w:gridCol w:w="1759"/>
        <w:gridCol w:w="1557"/>
        <w:gridCol w:w="1381"/>
      </w:tblGrid>
      <w:tr w:rsidR="000607E2" w:rsidRPr="002307EF" w14:paraId="2CB557CE" w14:textId="77777777" w:rsidTr="00991EFC">
        <w:trPr>
          <w:trHeight w:val="1303"/>
        </w:trPr>
        <w:tc>
          <w:tcPr>
            <w:tcW w:w="1455" w:type="dxa"/>
            <w:noWrap/>
            <w:vAlign w:val="center"/>
            <w:hideMark/>
          </w:tcPr>
          <w:p w14:paraId="659488A1" w14:textId="77777777" w:rsidR="000607E2" w:rsidRPr="002307EF" w:rsidRDefault="000607E2" w:rsidP="000607E2">
            <w:pPr>
              <w:spacing w:line="131" w:lineRule="atLeast"/>
              <w:rPr>
                <w:rFonts w:ascii="Calibri" w:eastAsia="Times New Roman" w:hAnsi="Calibri" w:cs="Calibri"/>
                <w:b/>
                <w:bCs/>
              </w:rPr>
            </w:pPr>
            <w:r w:rsidRPr="002307EF">
              <w:rPr>
                <w:rFonts w:ascii="Calibri" w:eastAsia="Times New Roman" w:hAnsi="Calibri" w:cs="Calibri"/>
                <w:b/>
                <w:bCs/>
              </w:rPr>
              <w:lastRenderedPageBreak/>
              <w:t>Governorate</w:t>
            </w:r>
          </w:p>
          <w:p w14:paraId="0E4A71FE" w14:textId="5B43FF07" w:rsidR="000607E2" w:rsidRPr="002307EF" w:rsidRDefault="000607E2" w:rsidP="000607E2">
            <w:pPr>
              <w:spacing w:line="131" w:lineRule="atLeast"/>
              <w:jc w:val="center"/>
              <w:rPr>
                <w:rFonts w:ascii="Calibri" w:eastAsia="Times New Roman" w:hAnsi="Calibri" w:cs="Calibri"/>
              </w:rPr>
            </w:pPr>
          </w:p>
        </w:tc>
        <w:tc>
          <w:tcPr>
            <w:tcW w:w="1296" w:type="dxa"/>
            <w:noWrap/>
            <w:hideMark/>
          </w:tcPr>
          <w:p w14:paraId="00FC37FB" w14:textId="5DCAD3B2" w:rsidR="000607E2" w:rsidRPr="000607E2" w:rsidRDefault="000607E2" w:rsidP="000607E2">
            <w:pPr>
              <w:spacing w:line="131" w:lineRule="atLeast"/>
              <w:jc w:val="center"/>
              <w:rPr>
                <w:rFonts w:ascii="Calibri" w:eastAsia="Times New Roman" w:hAnsi="Calibri" w:cs="Calibri"/>
                <w:b/>
                <w:bCs/>
              </w:rPr>
            </w:pPr>
            <w:r w:rsidRPr="000607E2">
              <w:rPr>
                <w:b/>
                <w:bCs/>
              </w:rPr>
              <w:t>Average % of District Reports Completed Over Study Period</w:t>
            </w:r>
          </w:p>
        </w:tc>
        <w:tc>
          <w:tcPr>
            <w:tcW w:w="1457" w:type="dxa"/>
          </w:tcPr>
          <w:p w14:paraId="4CA907FF" w14:textId="74FD7BC3" w:rsidR="000607E2" w:rsidRDefault="000607E2" w:rsidP="000607E2">
            <w:pPr>
              <w:spacing w:line="131" w:lineRule="atLeast"/>
              <w:jc w:val="center"/>
              <w:rPr>
                <w:rFonts w:ascii="Calibri" w:eastAsia="Times New Roman" w:hAnsi="Calibri" w:cs="Calibri"/>
                <w:b/>
                <w:bCs/>
              </w:rPr>
            </w:pPr>
            <w:r>
              <w:rPr>
                <w:rFonts w:ascii="Calibri" w:eastAsia="Times New Roman" w:hAnsi="Calibri" w:cs="Calibri"/>
                <w:b/>
                <w:bCs/>
              </w:rPr>
              <w:t xml:space="preserve">Average Annual Incidence </w:t>
            </w:r>
            <w:r w:rsidRPr="00C91015">
              <w:rPr>
                <w:rFonts w:ascii="Calibri" w:eastAsia="Times New Roman" w:hAnsi="Calibri" w:cs="Calibri"/>
                <w:i/>
                <w:iCs/>
              </w:rPr>
              <w:t>(per 100,000 person-years)</w:t>
            </w:r>
          </w:p>
        </w:tc>
        <w:tc>
          <w:tcPr>
            <w:tcW w:w="1759" w:type="dxa"/>
            <w:noWrap/>
            <w:vAlign w:val="center"/>
            <w:hideMark/>
          </w:tcPr>
          <w:p w14:paraId="766E3565" w14:textId="5A460E8C" w:rsidR="000607E2" w:rsidRPr="002307EF" w:rsidRDefault="000607E2" w:rsidP="000607E2">
            <w:pPr>
              <w:spacing w:line="131" w:lineRule="atLeast"/>
              <w:jc w:val="center"/>
              <w:rPr>
                <w:rFonts w:ascii="Calibri" w:eastAsia="Times New Roman" w:hAnsi="Calibri" w:cs="Calibri"/>
              </w:rPr>
            </w:pPr>
            <w:r>
              <w:rPr>
                <w:rFonts w:ascii="Calibri" w:eastAsia="Times New Roman" w:hAnsi="Calibri" w:cs="Calibri"/>
                <w:b/>
                <w:bCs/>
              </w:rPr>
              <w:t xml:space="preserve">Average weekly Incidence </w:t>
            </w:r>
            <w:r w:rsidRPr="00B06E00">
              <w:rPr>
                <w:rFonts w:eastAsia="Times New Roman" w:cstheme="minorHAnsi"/>
                <w:i/>
                <w:iCs/>
              </w:rPr>
              <w:t xml:space="preserve">(per </w:t>
            </w:r>
            <w:r>
              <w:rPr>
                <w:rFonts w:eastAsia="Times New Roman" w:cstheme="minorHAnsi"/>
                <w:i/>
                <w:iCs/>
              </w:rPr>
              <w:t xml:space="preserve">100,000 </w:t>
            </w:r>
            <w:r w:rsidRPr="00B06E00">
              <w:rPr>
                <w:rFonts w:eastAsia="Times New Roman" w:cstheme="minorHAnsi"/>
                <w:i/>
                <w:iCs/>
              </w:rPr>
              <w:t>person-week</w:t>
            </w:r>
            <w:r>
              <w:rPr>
                <w:rFonts w:eastAsia="Times New Roman" w:cstheme="minorHAnsi"/>
                <w:i/>
                <w:iCs/>
              </w:rPr>
              <w:t>s</w:t>
            </w:r>
            <w:r w:rsidRPr="00B06E00">
              <w:rPr>
                <w:rFonts w:eastAsia="Times New Roman" w:cstheme="minorHAnsi"/>
                <w:i/>
                <w:iCs/>
              </w:rPr>
              <w:t>)</w:t>
            </w:r>
          </w:p>
        </w:tc>
        <w:tc>
          <w:tcPr>
            <w:tcW w:w="1557" w:type="dxa"/>
            <w:noWrap/>
            <w:vAlign w:val="center"/>
            <w:hideMark/>
          </w:tcPr>
          <w:p w14:paraId="04478EF3" w14:textId="0F691904" w:rsidR="000607E2" w:rsidRPr="002307EF" w:rsidRDefault="000607E2" w:rsidP="000607E2">
            <w:pPr>
              <w:spacing w:line="131" w:lineRule="atLeast"/>
              <w:jc w:val="center"/>
              <w:rPr>
                <w:rFonts w:ascii="Calibri" w:eastAsia="Times New Roman" w:hAnsi="Calibri" w:cs="Calibri"/>
              </w:rPr>
            </w:pPr>
            <w:r w:rsidRPr="004E712C">
              <w:rPr>
                <w:rFonts w:cstheme="minorHAnsi"/>
                <w:b/>
                <w:bCs/>
                <w:noProof/>
              </w:rPr>
              <w:t>Standard deviation</w:t>
            </w:r>
            <w:r>
              <w:rPr>
                <w:rFonts w:cstheme="minorHAnsi"/>
                <w:b/>
                <w:bCs/>
                <w:noProof/>
              </w:rPr>
              <w:t xml:space="preserve"> of Average Weekly Incidence</w:t>
            </w:r>
          </w:p>
        </w:tc>
        <w:tc>
          <w:tcPr>
            <w:tcW w:w="1381" w:type="dxa"/>
            <w:noWrap/>
            <w:vAlign w:val="center"/>
            <w:hideMark/>
          </w:tcPr>
          <w:p w14:paraId="0BB15277" w14:textId="5B0996E5" w:rsidR="000607E2" w:rsidRPr="002307EF" w:rsidRDefault="000607E2" w:rsidP="000607E2">
            <w:pPr>
              <w:spacing w:line="131" w:lineRule="atLeast"/>
              <w:jc w:val="center"/>
              <w:rPr>
                <w:rFonts w:ascii="Calibri" w:eastAsia="Times New Roman" w:hAnsi="Calibri" w:cs="Calibri"/>
              </w:rPr>
            </w:pPr>
            <w:r>
              <w:rPr>
                <w:rFonts w:eastAsia="Times New Roman" w:cstheme="minorHAnsi"/>
                <w:b/>
                <w:bCs/>
              </w:rPr>
              <w:t>Interquartile Range</w:t>
            </w:r>
            <w:r>
              <w:rPr>
                <w:rFonts w:cstheme="minorHAnsi"/>
                <w:b/>
                <w:bCs/>
                <w:noProof/>
              </w:rPr>
              <w:t xml:space="preserve"> of Average Weekly Incidence</w:t>
            </w:r>
          </w:p>
        </w:tc>
      </w:tr>
      <w:tr w:rsidR="000607E2" w:rsidRPr="002307EF" w14:paraId="40FFCB7D" w14:textId="77777777" w:rsidTr="00991EFC">
        <w:trPr>
          <w:trHeight w:val="217"/>
        </w:trPr>
        <w:tc>
          <w:tcPr>
            <w:tcW w:w="1455" w:type="dxa"/>
            <w:noWrap/>
            <w:hideMark/>
          </w:tcPr>
          <w:p w14:paraId="43F632A2"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Al-</w:t>
            </w:r>
            <w:proofErr w:type="spellStart"/>
            <w:r w:rsidRPr="002307EF">
              <w:rPr>
                <w:rFonts w:ascii="Calibri" w:eastAsia="Times New Roman" w:hAnsi="Calibri" w:cs="Calibri"/>
                <w:b/>
                <w:bCs/>
                <w:i/>
                <w:iCs/>
              </w:rPr>
              <w:t>Hasakeh</w:t>
            </w:r>
            <w:proofErr w:type="spellEnd"/>
          </w:p>
        </w:tc>
        <w:tc>
          <w:tcPr>
            <w:tcW w:w="1296" w:type="dxa"/>
            <w:noWrap/>
            <w:hideMark/>
          </w:tcPr>
          <w:p w14:paraId="57013E8D" w14:textId="25EAB997" w:rsidR="000607E2" w:rsidRPr="002307EF" w:rsidRDefault="000607E2" w:rsidP="000607E2">
            <w:pPr>
              <w:jc w:val="right"/>
              <w:rPr>
                <w:rFonts w:ascii="Calibri" w:eastAsia="Times New Roman" w:hAnsi="Calibri" w:cs="Calibri"/>
              </w:rPr>
            </w:pPr>
            <w:r w:rsidRPr="006C3B80">
              <w:t>90.1%</w:t>
            </w:r>
          </w:p>
        </w:tc>
        <w:tc>
          <w:tcPr>
            <w:tcW w:w="1457" w:type="dxa"/>
            <w:vAlign w:val="bottom"/>
          </w:tcPr>
          <w:p w14:paraId="43D3B5AB" w14:textId="3AD661C8" w:rsidR="000607E2" w:rsidRPr="00F44A28" w:rsidRDefault="000607E2" w:rsidP="000607E2">
            <w:pPr>
              <w:jc w:val="right"/>
              <w:rPr>
                <w:rFonts w:ascii="Calibri" w:hAnsi="Calibri" w:cs="Calibri"/>
                <w:color w:val="000000"/>
              </w:rPr>
            </w:pPr>
            <w:r>
              <w:rPr>
                <w:rFonts w:ascii="Calibri" w:hAnsi="Calibri" w:cs="Calibri"/>
                <w:color w:val="000000"/>
              </w:rPr>
              <w:t>20.5</w:t>
            </w:r>
          </w:p>
        </w:tc>
        <w:tc>
          <w:tcPr>
            <w:tcW w:w="1759" w:type="dxa"/>
            <w:noWrap/>
            <w:hideMark/>
          </w:tcPr>
          <w:p w14:paraId="65C98EEC" w14:textId="0BA49423"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0.34</w:t>
            </w:r>
            <w:r>
              <w:rPr>
                <w:rFonts w:ascii="Calibri" w:eastAsia="Times New Roman" w:hAnsi="Calibri" w:cs="Calibri"/>
              </w:rPr>
              <w:t>9</w:t>
            </w:r>
          </w:p>
        </w:tc>
        <w:tc>
          <w:tcPr>
            <w:tcW w:w="1557" w:type="dxa"/>
            <w:noWrap/>
            <w:hideMark/>
          </w:tcPr>
          <w:p w14:paraId="007CDC90" w14:textId="53883A1A"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2.13</w:t>
            </w:r>
          </w:p>
        </w:tc>
        <w:tc>
          <w:tcPr>
            <w:tcW w:w="1381" w:type="dxa"/>
            <w:noWrap/>
            <w:hideMark/>
          </w:tcPr>
          <w:p w14:paraId="4247366D" w14:textId="009BA6BD"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w:t>
            </w:r>
          </w:p>
        </w:tc>
      </w:tr>
      <w:tr w:rsidR="000607E2" w:rsidRPr="002307EF" w14:paraId="2E52A800" w14:textId="77777777" w:rsidTr="00991EFC">
        <w:trPr>
          <w:trHeight w:val="217"/>
        </w:trPr>
        <w:tc>
          <w:tcPr>
            <w:tcW w:w="1455" w:type="dxa"/>
            <w:noWrap/>
            <w:hideMark/>
          </w:tcPr>
          <w:p w14:paraId="302E56B9"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Aleppo</w:t>
            </w:r>
          </w:p>
        </w:tc>
        <w:tc>
          <w:tcPr>
            <w:tcW w:w="1296" w:type="dxa"/>
            <w:noWrap/>
            <w:hideMark/>
          </w:tcPr>
          <w:p w14:paraId="7CC1C8A7" w14:textId="4C8C5072" w:rsidR="000607E2" w:rsidRPr="002307EF" w:rsidRDefault="000607E2" w:rsidP="000607E2">
            <w:pPr>
              <w:jc w:val="right"/>
              <w:rPr>
                <w:rFonts w:ascii="Calibri" w:eastAsia="Times New Roman" w:hAnsi="Calibri" w:cs="Calibri"/>
              </w:rPr>
            </w:pPr>
            <w:r w:rsidRPr="006C3B80">
              <w:t>96.2%</w:t>
            </w:r>
          </w:p>
        </w:tc>
        <w:tc>
          <w:tcPr>
            <w:tcW w:w="1457" w:type="dxa"/>
            <w:vAlign w:val="bottom"/>
          </w:tcPr>
          <w:p w14:paraId="4432E11D" w14:textId="7C56CC2C" w:rsidR="000607E2" w:rsidRPr="00F44A28" w:rsidRDefault="000607E2" w:rsidP="000607E2">
            <w:pPr>
              <w:jc w:val="right"/>
              <w:rPr>
                <w:rFonts w:ascii="Calibri" w:hAnsi="Calibri" w:cs="Calibri"/>
                <w:color w:val="000000"/>
              </w:rPr>
            </w:pPr>
            <w:r>
              <w:rPr>
                <w:rFonts w:ascii="Calibri" w:hAnsi="Calibri" w:cs="Calibri"/>
                <w:color w:val="000000"/>
              </w:rPr>
              <w:t>181</w:t>
            </w:r>
          </w:p>
        </w:tc>
        <w:tc>
          <w:tcPr>
            <w:tcW w:w="1759" w:type="dxa"/>
            <w:noWrap/>
            <w:hideMark/>
          </w:tcPr>
          <w:p w14:paraId="313B9984" w14:textId="2BED2861"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1.0</w:t>
            </w:r>
            <w:r>
              <w:rPr>
                <w:rFonts w:ascii="Calibri" w:eastAsia="Times New Roman" w:hAnsi="Calibri" w:cs="Calibri"/>
              </w:rPr>
              <w:t>8</w:t>
            </w:r>
          </w:p>
        </w:tc>
        <w:tc>
          <w:tcPr>
            <w:tcW w:w="1557" w:type="dxa"/>
            <w:noWrap/>
            <w:hideMark/>
          </w:tcPr>
          <w:p w14:paraId="567D37B1" w14:textId="2C29D4E2"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3.74</w:t>
            </w:r>
          </w:p>
        </w:tc>
        <w:tc>
          <w:tcPr>
            <w:tcW w:w="1381" w:type="dxa"/>
            <w:noWrap/>
            <w:hideMark/>
          </w:tcPr>
          <w:p w14:paraId="335A67F3" w14:textId="4D197A77"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0.73</w:t>
            </w:r>
            <w:r>
              <w:rPr>
                <w:rFonts w:ascii="Calibri" w:eastAsia="Times New Roman" w:hAnsi="Calibri" w:cs="Calibri"/>
              </w:rPr>
              <w:t>1</w:t>
            </w:r>
          </w:p>
        </w:tc>
      </w:tr>
      <w:tr w:rsidR="000607E2" w:rsidRPr="002307EF" w14:paraId="2CF1A12C" w14:textId="77777777" w:rsidTr="00991EFC">
        <w:trPr>
          <w:trHeight w:val="224"/>
        </w:trPr>
        <w:tc>
          <w:tcPr>
            <w:tcW w:w="1455" w:type="dxa"/>
            <w:noWrap/>
            <w:hideMark/>
          </w:tcPr>
          <w:p w14:paraId="3403CFDB"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Ar-Raqqa</w:t>
            </w:r>
          </w:p>
        </w:tc>
        <w:tc>
          <w:tcPr>
            <w:tcW w:w="1296" w:type="dxa"/>
            <w:noWrap/>
            <w:hideMark/>
          </w:tcPr>
          <w:p w14:paraId="1149E5D2" w14:textId="4A06D720" w:rsidR="000607E2" w:rsidRPr="002307EF" w:rsidRDefault="000607E2" w:rsidP="000607E2">
            <w:pPr>
              <w:jc w:val="right"/>
              <w:rPr>
                <w:rFonts w:ascii="Calibri" w:eastAsia="Times New Roman" w:hAnsi="Calibri" w:cs="Calibri"/>
              </w:rPr>
            </w:pPr>
            <w:r w:rsidRPr="006C3B80">
              <w:t>97.0%</w:t>
            </w:r>
          </w:p>
        </w:tc>
        <w:tc>
          <w:tcPr>
            <w:tcW w:w="1457" w:type="dxa"/>
            <w:vAlign w:val="bottom"/>
          </w:tcPr>
          <w:p w14:paraId="76B3E01E" w14:textId="24B59C09" w:rsidR="000607E2" w:rsidRPr="002307EF" w:rsidRDefault="000607E2" w:rsidP="000607E2">
            <w:pPr>
              <w:jc w:val="right"/>
              <w:rPr>
                <w:rFonts w:ascii="Calibri" w:eastAsia="Times New Roman" w:hAnsi="Calibri" w:cs="Calibri"/>
              </w:rPr>
            </w:pPr>
            <w:r>
              <w:rPr>
                <w:rFonts w:ascii="Calibri" w:hAnsi="Calibri" w:cs="Calibri"/>
                <w:color w:val="000000"/>
              </w:rPr>
              <w:t>290</w:t>
            </w:r>
          </w:p>
        </w:tc>
        <w:tc>
          <w:tcPr>
            <w:tcW w:w="1759" w:type="dxa"/>
            <w:noWrap/>
            <w:hideMark/>
          </w:tcPr>
          <w:p w14:paraId="5B0253EC" w14:textId="6EF2E123"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2.8</w:t>
            </w:r>
            <w:r>
              <w:rPr>
                <w:rFonts w:ascii="Calibri" w:eastAsia="Times New Roman" w:hAnsi="Calibri" w:cs="Calibri"/>
              </w:rPr>
              <w:t>7</w:t>
            </w:r>
          </w:p>
        </w:tc>
        <w:tc>
          <w:tcPr>
            <w:tcW w:w="1557" w:type="dxa"/>
            <w:noWrap/>
            <w:hideMark/>
          </w:tcPr>
          <w:p w14:paraId="035A6C24" w14:textId="21D79EF2"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7.9</w:t>
            </w:r>
            <w:r>
              <w:rPr>
                <w:rFonts w:ascii="Calibri" w:eastAsia="Times New Roman" w:hAnsi="Calibri" w:cs="Calibri"/>
              </w:rPr>
              <w:t>9</w:t>
            </w:r>
          </w:p>
        </w:tc>
        <w:tc>
          <w:tcPr>
            <w:tcW w:w="1381" w:type="dxa"/>
            <w:noWrap/>
            <w:hideMark/>
          </w:tcPr>
          <w:p w14:paraId="16113381" w14:textId="63360AB5"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1.8</w:t>
            </w:r>
            <w:r>
              <w:rPr>
                <w:rFonts w:ascii="Calibri" w:eastAsia="Times New Roman" w:hAnsi="Calibri" w:cs="Calibri"/>
              </w:rPr>
              <w:t>8</w:t>
            </w:r>
          </w:p>
        </w:tc>
      </w:tr>
      <w:tr w:rsidR="000607E2" w:rsidRPr="002307EF" w14:paraId="780F8C3D" w14:textId="77777777" w:rsidTr="00991EFC">
        <w:trPr>
          <w:trHeight w:val="217"/>
        </w:trPr>
        <w:tc>
          <w:tcPr>
            <w:tcW w:w="1455" w:type="dxa"/>
            <w:noWrap/>
            <w:hideMark/>
          </w:tcPr>
          <w:p w14:paraId="4CC0EF7F" w14:textId="77777777" w:rsidR="000607E2" w:rsidRPr="002307EF" w:rsidRDefault="000607E2" w:rsidP="000607E2">
            <w:pPr>
              <w:rPr>
                <w:rFonts w:ascii="Calibri" w:eastAsia="Times New Roman" w:hAnsi="Calibri" w:cs="Calibri"/>
                <w:b/>
                <w:bCs/>
                <w:i/>
                <w:iCs/>
              </w:rPr>
            </w:pPr>
            <w:proofErr w:type="spellStart"/>
            <w:r w:rsidRPr="002307EF">
              <w:rPr>
                <w:rFonts w:ascii="Calibri" w:eastAsia="Times New Roman" w:hAnsi="Calibri" w:cs="Calibri"/>
                <w:b/>
                <w:bCs/>
                <w:i/>
                <w:iCs/>
              </w:rPr>
              <w:t>Dar'a</w:t>
            </w:r>
            <w:proofErr w:type="spellEnd"/>
          </w:p>
        </w:tc>
        <w:tc>
          <w:tcPr>
            <w:tcW w:w="1296" w:type="dxa"/>
            <w:noWrap/>
            <w:hideMark/>
          </w:tcPr>
          <w:p w14:paraId="20B0C52A" w14:textId="2697CA74" w:rsidR="000607E2" w:rsidRPr="002307EF" w:rsidRDefault="000607E2" w:rsidP="000607E2">
            <w:pPr>
              <w:jc w:val="right"/>
              <w:rPr>
                <w:rFonts w:ascii="Calibri" w:eastAsia="Times New Roman" w:hAnsi="Calibri" w:cs="Calibri"/>
              </w:rPr>
            </w:pPr>
            <w:r w:rsidRPr="006C3B80">
              <w:t>76.2%</w:t>
            </w:r>
          </w:p>
        </w:tc>
        <w:tc>
          <w:tcPr>
            <w:tcW w:w="1457" w:type="dxa"/>
            <w:vAlign w:val="bottom"/>
          </w:tcPr>
          <w:p w14:paraId="256B6207" w14:textId="1D3155DC" w:rsidR="000607E2" w:rsidRPr="002307EF" w:rsidRDefault="000607E2" w:rsidP="000607E2">
            <w:pPr>
              <w:jc w:val="right"/>
              <w:rPr>
                <w:rFonts w:ascii="Calibri" w:eastAsia="Times New Roman" w:hAnsi="Calibri" w:cs="Calibri"/>
              </w:rPr>
            </w:pPr>
            <w:r>
              <w:rPr>
                <w:rFonts w:ascii="Calibri" w:hAnsi="Calibri" w:cs="Calibri"/>
                <w:color w:val="000000"/>
              </w:rPr>
              <w:t>8.80</w:t>
            </w:r>
          </w:p>
        </w:tc>
        <w:tc>
          <w:tcPr>
            <w:tcW w:w="1759" w:type="dxa"/>
            <w:noWrap/>
            <w:hideMark/>
          </w:tcPr>
          <w:p w14:paraId="3888908F" w14:textId="6DA9C805"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0.15</w:t>
            </w:r>
            <w:r>
              <w:rPr>
                <w:rFonts w:ascii="Calibri" w:eastAsia="Times New Roman" w:hAnsi="Calibri" w:cs="Calibri"/>
              </w:rPr>
              <w:t>2</w:t>
            </w:r>
          </w:p>
        </w:tc>
        <w:tc>
          <w:tcPr>
            <w:tcW w:w="1557" w:type="dxa"/>
            <w:noWrap/>
            <w:hideMark/>
          </w:tcPr>
          <w:p w14:paraId="6A1E8F8B" w14:textId="67F963C2"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0.358</w:t>
            </w:r>
          </w:p>
        </w:tc>
        <w:tc>
          <w:tcPr>
            <w:tcW w:w="1381" w:type="dxa"/>
            <w:noWrap/>
            <w:hideMark/>
          </w:tcPr>
          <w:p w14:paraId="0D5E5C82" w14:textId="2B45A6FC"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0.197</w:t>
            </w:r>
          </w:p>
        </w:tc>
      </w:tr>
      <w:tr w:rsidR="000607E2" w:rsidRPr="002307EF" w14:paraId="63900EA9" w14:textId="77777777" w:rsidTr="00991EFC">
        <w:trPr>
          <w:trHeight w:val="217"/>
        </w:trPr>
        <w:tc>
          <w:tcPr>
            <w:tcW w:w="1455" w:type="dxa"/>
            <w:noWrap/>
            <w:hideMark/>
          </w:tcPr>
          <w:p w14:paraId="0783F607"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Deir-</w:t>
            </w:r>
            <w:proofErr w:type="spellStart"/>
            <w:r w:rsidRPr="002307EF">
              <w:rPr>
                <w:rFonts w:ascii="Calibri" w:eastAsia="Times New Roman" w:hAnsi="Calibri" w:cs="Calibri"/>
                <w:b/>
                <w:bCs/>
                <w:i/>
                <w:iCs/>
              </w:rPr>
              <w:t>ez</w:t>
            </w:r>
            <w:proofErr w:type="spellEnd"/>
            <w:r w:rsidRPr="002307EF">
              <w:rPr>
                <w:rFonts w:ascii="Calibri" w:eastAsia="Times New Roman" w:hAnsi="Calibri" w:cs="Calibri"/>
                <w:b/>
                <w:bCs/>
                <w:i/>
                <w:iCs/>
              </w:rPr>
              <w:t>-</w:t>
            </w:r>
            <w:proofErr w:type="spellStart"/>
            <w:r w:rsidRPr="002307EF">
              <w:rPr>
                <w:rFonts w:ascii="Calibri" w:eastAsia="Times New Roman" w:hAnsi="Calibri" w:cs="Calibri"/>
                <w:b/>
                <w:bCs/>
                <w:i/>
                <w:iCs/>
              </w:rPr>
              <w:t>Zor</w:t>
            </w:r>
            <w:proofErr w:type="spellEnd"/>
          </w:p>
        </w:tc>
        <w:tc>
          <w:tcPr>
            <w:tcW w:w="1296" w:type="dxa"/>
            <w:noWrap/>
            <w:hideMark/>
          </w:tcPr>
          <w:p w14:paraId="6C821360" w14:textId="018AE289" w:rsidR="000607E2" w:rsidRPr="002307EF" w:rsidRDefault="000607E2" w:rsidP="000607E2">
            <w:pPr>
              <w:jc w:val="right"/>
              <w:rPr>
                <w:rFonts w:ascii="Calibri" w:eastAsia="Times New Roman" w:hAnsi="Calibri" w:cs="Calibri"/>
              </w:rPr>
            </w:pPr>
            <w:r w:rsidRPr="006C3B80">
              <w:t>99.9%</w:t>
            </w:r>
          </w:p>
        </w:tc>
        <w:tc>
          <w:tcPr>
            <w:tcW w:w="1457" w:type="dxa"/>
            <w:vAlign w:val="bottom"/>
          </w:tcPr>
          <w:p w14:paraId="41B1B26B" w14:textId="7E4469AE" w:rsidR="000607E2" w:rsidRPr="002307EF" w:rsidRDefault="000607E2" w:rsidP="000607E2">
            <w:pPr>
              <w:jc w:val="right"/>
              <w:rPr>
                <w:rFonts w:ascii="Calibri" w:eastAsia="Times New Roman" w:hAnsi="Calibri" w:cs="Calibri"/>
              </w:rPr>
            </w:pPr>
            <w:r>
              <w:rPr>
                <w:rFonts w:ascii="Calibri" w:hAnsi="Calibri" w:cs="Calibri"/>
                <w:color w:val="000000"/>
              </w:rPr>
              <w:t>297</w:t>
            </w:r>
          </w:p>
        </w:tc>
        <w:tc>
          <w:tcPr>
            <w:tcW w:w="1759" w:type="dxa"/>
            <w:noWrap/>
            <w:hideMark/>
          </w:tcPr>
          <w:p w14:paraId="552E49DA" w14:textId="239C63E9"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7.4</w:t>
            </w:r>
            <w:r>
              <w:rPr>
                <w:rFonts w:ascii="Calibri" w:eastAsia="Times New Roman" w:hAnsi="Calibri" w:cs="Calibri"/>
              </w:rPr>
              <w:t>1</w:t>
            </w:r>
          </w:p>
        </w:tc>
        <w:tc>
          <w:tcPr>
            <w:tcW w:w="1557" w:type="dxa"/>
            <w:noWrap/>
            <w:hideMark/>
          </w:tcPr>
          <w:p w14:paraId="6BD41353" w14:textId="6574EC01"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18.4</w:t>
            </w:r>
          </w:p>
        </w:tc>
        <w:tc>
          <w:tcPr>
            <w:tcW w:w="1381" w:type="dxa"/>
            <w:noWrap/>
            <w:hideMark/>
          </w:tcPr>
          <w:p w14:paraId="1E8B5D89" w14:textId="2A23D43C"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4.17</w:t>
            </w:r>
          </w:p>
        </w:tc>
      </w:tr>
      <w:tr w:rsidR="000607E2" w:rsidRPr="002307EF" w14:paraId="6E12F2F6" w14:textId="77777777" w:rsidTr="00991EFC">
        <w:trPr>
          <w:trHeight w:val="217"/>
        </w:trPr>
        <w:tc>
          <w:tcPr>
            <w:tcW w:w="1455" w:type="dxa"/>
            <w:noWrap/>
            <w:hideMark/>
          </w:tcPr>
          <w:p w14:paraId="288F4496"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Hama</w:t>
            </w:r>
          </w:p>
        </w:tc>
        <w:tc>
          <w:tcPr>
            <w:tcW w:w="1296" w:type="dxa"/>
            <w:noWrap/>
            <w:hideMark/>
          </w:tcPr>
          <w:p w14:paraId="1B46E425" w14:textId="44540697" w:rsidR="000607E2" w:rsidRPr="002307EF" w:rsidRDefault="000607E2" w:rsidP="000607E2">
            <w:pPr>
              <w:jc w:val="right"/>
              <w:rPr>
                <w:rFonts w:ascii="Calibri" w:eastAsia="Times New Roman" w:hAnsi="Calibri" w:cs="Calibri"/>
              </w:rPr>
            </w:pPr>
            <w:r w:rsidRPr="006C3B80">
              <w:t>85.1%</w:t>
            </w:r>
          </w:p>
        </w:tc>
        <w:tc>
          <w:tcPr>
            <w:tcW w:w="1457" w:type="dxa"/>
            <w:vAlign w:val="bottom"/>
          </w:tcPr>
          <w:p w14:paraId="50074076" w14:textId="438113A1" w:rsidR="000607E2" w:rsidRPr="002307EF" w:rsidRDefault="000607E2" w:rsidP="000607E2">
            <w:pPr>
              <w:jc w:val="right"/>
              <w:rPr>
                <w:rFonts w:ascii="Calibri" w:eastAsia="Times New Roman" w:hAnsi="Calibri" w:cs="Calibri"/>
              </w:rPr>
            </w:pPr>
            <w:r>
              <w:rPr>
                <w:rFonts w:ascii="Calibri" w:hAnsi="Calibri" w:cs="Calibri"/>
                <w:color w:val="000000"/>
              </w:rPr>
              <w:t>3.06</w:t>
            </w:r>
          </w:p>
        </w:tc>
        <w:tc>
          <w:tcPr>
            <w:tcW w:w="1759" w:type="dxa"/>
            <w:noWrap/>
            <w:hideMark/>
          </w:tcPr>
          <w:p w14:paraId="09AB1505" w14:textId="5916855E"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0.072</w:t>
            </w:r>
            <w:r>
              <w:rPr>
                <w:rFonts w:ascii="Calibri" w:eastAsia="Times New Roman" w:hAnsi="Calibri" w:cs="Calibri"/>
              </w:rPr>
              <w:t>3</w:t>
            </w:r>
          </w:p>
        </w:tc>
        <w:tc>
          <w:tcPr>
            <w:tcW w:w="1557" w:type="dxa"/>
            <w:noWrap/>
            <w:hideMark/>
          </w:tcPr>
          <w:p w14:paraId="03520F6D" w14:textId="518EDD18"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0.339</w:t>
            </w:r>
          </w:p>
        </w:tc>
        <w:tc>
          <w:tcPr>
            <w:tcW w:w="1381" w:type="dxa"/>
            <w:noWrap/>
            <w:hideMark/>
          </w:tcPr>
          <w:p w14:paraId="2555F7DF" w14:textId="63AFA463"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w:t>
            </w:r>
          </w:p>
        </w:tc>
      </w:tr>
      <w:tr w:rsidR="000607E2" w:rsidRPr="002307EF" w14:paraId="37B7C754" w14:textId="77777777" w:rsidTr="00991EFC">
        <w:trPr>
          <w:trHeight w:val="217"/>
        </w:trPr>
        <w:tc>
          <w:tcPr>
            <w:tcW w:w="1455" w:type="dxa"/>
            <w:noWrap/>
            <w:hideMark/>
          </w:tcPr>
          <w:p w14:paraId="67FFB61C"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Homs</w:t>
            </w:r>
          </w:p>
        </w:tc>
        <w:tc>
          <w:tcPr>
            <w:tcW w:w="1296" w:type="dxa"/>
            <w:noWrap/>
            <w:hideMark/>
          </w:tcPr>
          <w:p w14:paraId="57FA3BFE" w14:textId="64D81776" w:rsidR="000607E2" w:rsidRPr="002307EF" w:rsidRDefault="000607E2" w:rsidP="000607E2">
            <w:pPr>
              <w:jc w:val="right"/>
              <w:rPr>
                <w:rFonts w:ascii="Calibri" w:eastAsia="Times New Roman" w:hAnsi="Calibri" w:cs="Calibri"/>
              </w:rPr>
            </w:pPr>
            <w:r w:rsidRPr="006C3B80">
              <w:t>65.0%</w:t>
            </w:r>
          </w:p>
        </w:tc>
        <w:tc>
          <w:tcPr>
            <w:tcW w:w="1457" w:type="dxa"/>
            <w:vAlign w:val="bottom"/>
          </w:tcPr>
          <w:p w14:paraId="70577748" w14:textId="6B9C08B8" w:rsidR="000607E2" w:rsidRPr="002307EF" w:rsidRDefault="000607E2" w:rsidP="000607E2">
            <w:pPr>
              <w:jc w:val="right"/>
              <w:rPr>
                <w:rFonts w:ascii="Calibri" w:eastAsia="Times New Roman" w:hAnsi="Calibri" w:cs="Calibri"/>
              </w:rPr>
            </w:pPr>
            <w:r>
              <w:rPr>
                <w:rFonts w:ascii="Calibri" w:hAnsi="Calibri" w:cs="Calibri"/>
                <w:color w:val="000000"/>
              </w:rPr>
              <w:t>0.0330</w:t>
            </w:r>
          </w:p>
        </w:tc>
        <w:tc>
          <w:tcPr>
            <w:tcW w:w="1759" w:type="dxa"/>
            <w:noWrap/>
            <w:hideMark/>
          </w:tcPr>
          <w:p w14:paraId="35DC67B9" w14:textId="4140DC7D"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0.0037</w:t>
            </w:r>
            <w:r>
              <w:rPr>
                <w:rFonts w:ascii="Calibri" w:eastAsia="Times New Roman" w:hAnsi="Calibri" w:cs="Calibri"/>
              </w:rPr>
              <w:t>4</w:t>
            </w:r>
          </w:p>
        </w:tc>
        <w:tc>
          <w:tcPr>
            <w:tcW w:w="1557" w:type="dxa"/>
            <w:noWrap/>
            <w:hideMark/>
          </w:tcPr>
          <w:p w14:paraId="638405FD" w14:textId="27B911A2"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0.065</w:t>
            </w:r>
            <w:r>
              <w:rPr>
                <w:rFonts w:ascii="Calibri" w:eastAsia="Times New Roman" w:hAnsi="Calibri" w:cs="Calibri"/>
              </w:rPr>
              <w:t>2</w:t>
            </w:r>
          </w:p>
        </w:tc>
        <w:tc>
          <w:tcPr>
            <w:tcW w:w="1381" w:type="dxa"/>
            <w:noWrap/>
            <w:hideMark/>
          </w:tcPr>
          <w:p w14:paraId="5B21B8B4" w14:textId="61185A80"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w:t>
            </w:r>
          </w:p>
        </w:tc>
      </w:tr>
      <w:tr w:rsidR="000607E2" w:rsidRPr="002307EF" w14:paraId="1E4EBC69" w14:textId="77777777" w:rsidTr="00991EFC">
        <w:trPr>
          <w:trHeight w:val="217"/>
        </w:trPr>
        <w:tc>
          <w:tcPr>
            <w:tcW w:w="1455" w:type="dxa"/>
            <w:noWrap/>
            <w:hideMark/>
          </w:tcPr>
          <w:p w14:paraId="2066B79C"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Idleb</w:t>
            </w:r>
          </w:p>
        </w:tc>
        <w:tc>
          <w:tcPr>
            <w:tcW w:w="1296" w:type="dxa"/>
            <w:noWrap/>
            <w:hideMark/>
          </w:tcPr>
          <w:p w14:paraId="1F9EAA33" w14:textId="60BA9E65" w:rsidR="000607E2" w:rsidRPr="002307EF" w:rsidRDefault="000607E2" w:rsidP="000607E2">
            <w:pPr>
              <w:jc w:val="right"/>
              <w:rPr>
                <w:rFonts w:ascii="Calibri" w:eastAsia="Times New Roman" w:hAnsi="Calibri" w:cs="Calibri"/>
              </w:rPr>
            </w:pPr>
            <w:r w:rsidRPr="006C3B80">
              <w:t>100%</w:t>
            </w:r>
          </w:p>
        </w:tc>
        <w:tc>
          <w:tcPr>
            <w:tcW w:w="1457" w:type="dxa"/>
            <w:vAlign w:val="bottom"/>
          </w:tcPr>
          <w:p w14:paraId="092044BF" w14:textId="5A9F3ACC" w:rsidR="000607E2" w:rsidRPr="002307EF" w:rsidRDefault="000607E2" w:rsidP="000607E2">
            <w:pPr>
              <w:jc w:val="right"/>
              <w:rPr>
                <w:rFonts w:ascii="Calibri" w:eastAsia="Times New Roman" w:hAnsi="Calibri" w:cs="Calibri"/>
              </w:rPr>
            </w:pPr>
            <w:r>
              <w:rPr>
                <w:rFonts w:ascii="Calibri" w:hAnsi="Calibri" w:cs="Calibri"/>
                <w:color w:val="000000"/>
              </w:rPr>
              <w:t>186</w:t>
            </w:r>
          </w:p>
        </w:tc>
        <w:tc>
          <w:tcPr>
            <w:tcW w:w="1759" w:type="dxa"/>
            <w:noWrap/>
            <w:hideMark/>
          </w:tcPr>
          <w:p w14:paraId="24F427CB" w14:textId="6687F71F"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0.91</w:t>
            </w:r>
            <w:r>
              <w:rPr>
                <w:rFonts w:ascii="Calibri" w:eastAsia="Times New Roman" w:hAnsi="Calibri" w:cs="Calibri"/>
              </w:rPr>
              <w:t>2</w:t>
            </w:r>
          </w:p>
        </w:tc>
        <w:tc>
          <w:tcPr>
            <w:tcW w:w="1557" w:type="dxa"/>
            <w:noWrap/>
            <w:hideMark/>
          </w:tcPr>
          <w:p w14:paraId="45A7523D" w14:textId="01E63425"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2.35</w:t>
            </w:r>
          </w:p>
        </w:tc>
        <w:tc>
          <w:tcPr>
            <w:tcW w:w="1381" w:type="dxa"/>
            <w:noWrap/>
            <w:hideMark/>
          </w:tcPr>
          <w:p w14:paraId="1CEF2AEE" w14:textId="7E54D190"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0.711</w:t>
            </w:r>
          </w:p>
        </w:tc>
      </w:tr>
      <w:tr w:rsidR="000607E2" w:rsidRPr="002307EF" w14:paraId="6D030ADF" w14:textId="77777777" w:rsidTr="00991EFC">
        <w:trPr>
          <w:trHeight w:val="224"/>
        </w:trPr>
        <w:tc>
          <w:tcPr>
            <w:tcW w:w="1455" w:type="dxa"/>
            <w:noWrap/>
            <w:hideMark/>
          </w:tcPr>
          <w:p w14:paraId="4D9EDAB7" w14:textId="77777777" w:rsidR="000607E2" w:rsidRPr="002307EF" w:rsidRDefault="000607E2" w:rsidP="000607E2">
            <w:pPr>
              <w:rPr>
                <w:rFonts w:ascii="Calibri" w:eastAsia="Times New Roman" w:hAnsi="Calibri" w:cs="Calibri"/>
                <w:b/>
                <w:bCs/>
                <w:i/>
                <w:iCs/>
              </w:rPr>
            </w:pPr>
            <w:r w:rsidRPr="002307EF">
              <w:rPr>
                <w:rFonts w:ascii="Calibri" w:eastAsia="Times New Roman" w:hAnsi="Calibri" w:cs="Calibri"/>
                <w:b/>
                <w:bCs/>
                <w:i/>
                <w:iCs/>
              </w:rPr>
              <w:t>Quneitra</w:t>
            </w:r>
          </w:p>
        </w:tc>
        <w:tc>
          <w:tcPr>
            <w:tcW w:w="1296" w:type="dxa"/>
            <w:noWrap/>
            <w:hideMark/>
          </w:tcPr>
          <w:p w14:paraId="62397EC3" w14:textId="374FE809" w:rsidR="000607E2" w:rsidRPr="002307EF" w:rsidRDefault="000607E2" w:rsidP="000607E2">
            <w:pPr>
              <w:jc w:val="right"/>
              <w:rPr>
                <w:rFonts w:ascii="Calibri" w:eastAsia="Times New Roman" w:hAnsi="Calibri" w:cs="Calibri"/>
              </w:rPr>
            </w:pPr>
            <w:r w:rsidRPr="006C3B80">
              <w:t>71.4%</w:t>
            </w:r>
          </w:p>
        </w:tc>
        <w:tc>
          <w:tcPr>
            <w:tcW w:w="1457" w:type="dxa"/>
            <w:vAlign w:val="bottom"/>
          </w:tcPr>
          <w:p w14:paraId="517C19C3" w14:textId="3E193558" w:rsidR="000607E2" w:rsidRPr="002307EF" w:rsidRDefault="000607E2" w:rsidP="000607E2">
            <w:pPr>
              <w:jc w:val="right"/>
              <w:rPr>
                <w:rFonts w:ascii="Calibri" w:eastAsia="Times New Roman" w:hAnsi="Calibri" w:cs="Calibri"/>
              </w:rPr>
            </w:pPr>
            <w:r>
              <w:rPr>
                <w:rFonts w:ascii="Calibri" w:hAnsi="Calibri" w:cs="Calibri"/>
                <w:color w:val="000000"/>
              </w:rPr>
              <w:t>1.65</w:t>
            </w:r>
          </w:p>
        </w:tc>
        <w:tc>
          <w:tcPr>
            <w:tcW w:w="1759" w:type="dxa"/>
            <w:noWrap/>
            <w:hideMark/>
          </w:tcPr>
          <w:p w14:paraId="52C0E857" w14:textId="35F9F6C1"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0.35</w:t>
            </w:r>
            <w:r>
              <w:rPr>
                <w:rFonts w:ascii="Calibri" w:eastAsia="Times New Roman" w:hAnsi="Calibri" w:cs="Calibri"/>
              </w:rPr>
              <w:t>8</w:t>
            </w:r>
          </w:p>
        </w:tc>
        <w:tc>
          <w:tcPr>
            <w:tcW w:w="1557" w:type="dxa"/>
            <w:noWrap/>
            <w:hideMark/>
          </w:tcPr>
          <w:p w14:paraId="4D9E21DA" w14:textId="776B1D12"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1.04</w:t>
            </w:r>
          </w:p>
        </w:tc>
        <w:tc>
          <w:tcPr>
            <w:tcW w:w="1381" w:type="dxa"/>
            <w:noWrap/>
            <w:hideMark/>
          </w:tcPr>
          <w:p w14:paraId="0DF0E161" w14:textId="571A5049" w:rsidR="000607E2" w:rsidRPr="002307EF" w:rsidRDefault="000607E2" w:rsidP="000607E2">
            <w:pPr>
              <w:jc w:val="right"/>
              <w:rPr>
                <w:rFonts w:ascii="Calibri" w:eastAsia="Times New Roman" w:hAnsi="Calibri" w:cs="Calibri"/>
              </w:rPr>
            </w:pPr>
            <w:r w:rsidRPr="002307EF">
              <w:rPr>
                <w:rFonts w:ascii="Calibri" w:eastAsia="Times New Roman" w:hAnsi="Calibri" w:cs="Calibri"/>
              </w:rPr>
              <w:t>0</w:t>
            </w:r>
          </w:p>
        </w:tc>
      </w:tr>
    </w:tbl>
    <w:p w14:paraId="1688B4F6" w14:textId="77777777" w:rsidR="009F4E28" w:rsidRDefault="009F4E28" w:rsidP="00CC4267">
      <w:pPr>
        <w:spacing w:line="240" w:lineRule="auto"/>
        <w:jc w:val="both"/>
        <w:rPr>
          <w:rFonts w:cstheme="minorHAnsi"/>
          <w:noProof/>
        </w:rPr>
      </w:pPr>
    </w:p>
    <w:p w14:paraId="0B753143" w14:textId="63EA8060" w:rsidR="00BD40E5" w:rsidRPr="008A0AB3" w:rsidRDefault="00BD40E5" w:rsidP="00CC4267">
      <w:pPr>
        <w:spacing w:line="240" w:lineRule="auto"/>
        <w:jc w:val="both"/>
        <w:rPr>
          <w:rFonts w:cstheme="minorHAnsi"/>
          <w:noProof/>
        </w:rPr>
      </w:pPr>
      <w:r>
        <w:rPr>
          <w:rFonts w:cstheme="minorHAnsi"/>
          <w:noProof/>
        </w:rPr>
        <w:t xml:space="preserve">Levene’s Test was </w:t>
      </w:r>
      <w:r w:rsidR="007E4062">
        <w:rPr>
          <w:rFonts w:cstheme="minorHAnsi"/>
          <w:noProof/>
        </w:rPr>
        <w:t>used</w:t>
      </w:r>
      <w:r>
        <w:rPr>
          <w:rFonts w:cstheme="minorHAnsi"/>
          <w:noProof/>
        </w:rPr>
        <w:t xml:space="preserve"> to </w:t>
      </w:r>
      <w:r w:rsidR="007E4062">
        <w:rPr>
          <w:rFonts w:cstheme="minorHAnsi"/>
          <w:noProof/>
        </w:rPr>
        <w:t xml:space="preserve">assess </w:t>
      </w:r>
      <w:r>
        <w:rPr>
          <w:rFonts w:cstheme="minorHAnsi"/>
          <w:noProof/>
        </w:rPr>
        <w:t>the homogeniety of the variance</w:t>
      </w:r>
      <w:r w:rsidR="006B72E2">
        <w:rPr>
          <w:rFonts w:cstheme="minorHAnsi"/>
          <w:noProof/>
        </w:rPr>
        <w:t>s</w:t>
      </w:r>
      <w:r>
        <w:rPr>
          <w:rFonts w:cstheme="minorHAnsi"/>
          <w:noProof/>
        </w:rPr>
        <w:t xml:space="preserve"> of </w:t>
      </w:r>
      <w:r w:rsidR="00544B9A">
        <w:rPr>
          <w:rFonts w:cstheme="minorHAnsi"/>
          <w:noProof/>
        </w:rPr>
        <w:t>weekly measles incidence</w:t>
      </w:r>
      <w:r w:rsidR="006B72E2">
        <w:rPr>
          <w:rFonts w:cstheme="minorHAnsi"/>
          <w:noProof/>
        </w:rPr>
        <w:t>, first by year, then by governorate, and then by district</w:t>
      </w:r>
      <w:r w:rsidR="00AD5781">
        <w:rPr>
          <w:rFonts w:cstheme="minorHAnsi"/>
          <w:noProof/>
        </w:rPr>
        <w:t xml:space="preserve">. </w:t>
      </w:r>
      <w:r w:rsidR="006B72E2">
        <w:rPr>
          <w:rFonts w:cstheme="minorHAnsi"/>
          <w:noProof/>
        </w:rPr>
        <w:t xml:space="preserve">All three were highly statistically significant </w:t>
      </w:r>
      <w:commentRangeStart w:id="71"/>
      <w:r w:rsidR="006B72E2">
        <w:rPr>
          <w:rFonts w:cstheme="minorHAnsi"/>
          <w:noProof/>
        </w:rPr>
        <w:t>(p-value</w:t>
      </w:r>
      <w:commentRangeEnd w:id="71"/>
      <w:r w:rsidR="00121532">
        <w:rPr>
          <w:rStyle w:val="CommentReference"/>
        </w:rPr>
        <w:commentReference w:id="71"/>
      </w:r>
      <w:r w:rsidR="006B72E2">
        <w:rPr>
          <w:rFonts w:cstheme="minorHAnsi"/>
          <w:noProof/>
        </w:rPr>
        <w:t xml:space="preserve"> &lt; 0.001). This means that the variances were not homogen</w:t>
      </w:r>
      <w:r w:rsidR="007E4062">
        <w:rPr>
          <w:rFonts w:cstheme="minorHAnsi"/>
          <w:noProof/>
        </w:rPr>
        <w:t>o</w:t>
      </w:r>
      <w:r w:rsidR="006B72E2">
        <w:rPr>
          <w:rFonts w:cstheme="minorHAnsi"/>
          <w:noProof/>
        </w:rPr>
        <w:t xml:space="preserve">us and thus fails the </w:t>
      </w:r>
      <w:commentRangeStart w:id="72"/>
      <w:r w:rsidR="006B72E2">
        <w:rPr>
          <w:rFonts w:cstheme="minorHAnsi"/>
          <w:noProof/>
        </w:rPr>
        <w:t xml:space="preserve">assumptions </w:t>
      </w:r>
      <w:commentRangeEnd w:id="72"/>
      <w:r w:rsidR="002F09E1">
        <w:rPr>
          <w:rStyle w:val="CommentReference"/>
        </w:rPr>
        <w:commentReference w:id="72"/>
      </w:r>
      <w:r w:rsidR="006B72E2">
        <w:rPr>
          <w:rFonts w:cstheme="minorHAnsi"/>
          <w:noProof/>
        </w:rPr>
        <w:t xml:space="preserve">of many parametric tests. Thus, we relied on non-parametric tests with fewer assumptions, namely </w:t>
      </w:r>
      <w:r w:rsidR="002F09E1">
        <w:rPr>
          <w:rFonts w:cstheme="minorHAnsi"/>
          <w:noProof/>
        </w:rPr>
        <w:t xml:space="preserve">the Wilcoxon </w:t>
      </w:r>
      <w:r w:rsidR="00B65E96">
        <w:rPr>
          <w:rFonts w:cstheme="minorHAnsi"/>
          <w:noProof/>
        </w:rPr>
        <w:t xml:space="preserve">Rank Sum </w:t>
      </w:r>
      <w:r w:rsidR="002F09E1">
        <w:rPr>
          <w:rFonts w:cstheme="minorHAnsi"/>
          <w:noProof/>
        </w:rPr>
        <w:t>Test</w:t>
      </w:r>
      <w:r w:rsidR="00BD2F2A">
        <w:rPr>
          <w:rFonts w:cstheme="minorHAnsi"/>
          <w:noProof/>
        </w:rPr>
        <w:t xml:space="preserve"> (WRST)</w:t>
      </w:r>
      <w:r w:rsidR="007E4062">
        <w:rPr>
          <w:rFonts w:cstheme="minorHAnsi"/>
          <w:noProof/>
        </w:rPr>
        <w:t xml:space="preserve"> </w:t>
      </w:r>
      <w:r w:rsidR="00E333E8">
        <w:rPr>
          <w:rFonts w:cstheme="minorHAnsi"/>
          <w:noProof/>
        </w:rPr>
        <w:t xml:space="preserve">and </w:t>
      </w:r>
      <w:r w:rsidR="007E4062">
        <w:rPr>
          <w:rFonts w:cstheme="minorHAnsi"/>
          <w:noProof/>
        </w:rPr>
        <w:t xml:space="preserve">the </w:t>
      </w:r>
      <w:r w:rsidR="002F09E1">
        <w:rPr>
          <w:rFonts w:cstheme="minorHAnsi"/>
          <w:noProof/>
        </w:rPr>
        <w:t>Kruskal-Wallis Rank Sum Test</w:t>
      </w:r>
      <w:r w:rsidR="00BD2F2A">
        <w:rPr>
          <w:rFonts w:cstheme="minorHAnsi"/>
          <w:noProof/>
        </w:rPr>
        <w:t xml:space="preserve"> (KWRST)</w:t>
      </w:r>
      <w:r w:rsidR="00E333E8">
        <w:rPr>
          <w:rFonts w:cstheme="minorHAnsi"/>
          <w:noProof/>
        </w:rPr>
        <w:t xml:space="preserve"> </w:t>
      </w:r>
      <w:commentRangeStart w:id="73"/>
      <w:r w:rsidR="00E333E8">
        <w:rPr>
          <w:rFonts w:cstheme="minorHAnsi"/>
          <w:noProof/>
        </w:rPr>
        <w:t xml:space="preserve">to test whether differences in </w:t>
      </w:r>
      <w:r w:rsidR="00542D87">
        <w:rPr>
          <w:rFonts w:cstheme="minorHAnsi"/>
          <w:noProof/>
        </w:rPr>
        <w:t xml:space="preserve">weekly case-counts or </w:t>
      </w:r>
      <w:r w:rsidR="00E333E8">
        <w:rPr>
          <w:rFonts w:cstheme="minorHAnsi"/>
          <w:noProof/>
        </w:rPr>
        <w:t>weekly incidence between different categories are likely to be real or due to chance</w:t>
      </w:r>
      <w:r w:rsidR="007E4062">
        <w:rPr>
          <w:rFonts w:cstheme="minorHAnsi"/>
          <w:noProof/>
        </w:rPr>
        <w:t>.</w:t>
      </w:r>
      <w:commentRangeEnd w:id="73"/>
      <w:r w:rsidR="0047360E">
        <w:rPr>
          <w:rStyle w:val="CommentReference"/>
        </w:rPr>
        <w:commentReference w:id="73"/>
      </w:r>
      <w:r w:rsidR="005021C5">
        <w:rPr>
          <w:rFonts w:cstheme="minorHAnsi"/>
          <w:noProof/>
        </w:rPr>
        <w:t xml:space="preserve"> </w:t>
      </w:r>
    </w:p>
    <w:p w14:paraId="3D801DF9" w14:textId="37597D5A" w:rsidR="00922448" w:rsidRDefault="00B65E96" w:rsidP="00E439C3">
      <w:pPr>
        <w:spacing w:line="240" w:lineRule="auto"/>
        <w:jc w:val="both"/>
      </w:pPr>
      <w:commentRangeStart w:id="74"/>
      <w:r>
        <w:t>We</w:t>
      </w:r>
      <w:r w:rsidR="00AD4A32">
        <w:t xml:space="preserve"> first</w:t>
      </w:r>
      <w:r>
        <w:t xml:space="preserve"> used the Wilcoxon Rank Sum Test in order to compare the </w:t>
      </w:r>
      <w:r w:rsidR="00E260A2">
        <w:t>weekly incidence</w:t>
      </w:r>
      <w:r>
        <w:t xml:space="preserve"> of measles between two binary variables, age </w:t>
      </w:r>
      <w:commentRangeStart w:id="75"/>
      <w:r>
        <w:t>(</w:t>
      </w:r>
      <w:r w:rsidRPr="00B65E96">
        <w:t>&lt;5 vs. ≥5</w:t>
      </w:r>
      <w:r>
        <w:t>)</w:t>
      </w:r>
      <w:commentRangeEnd w:id="75"/>
      <w:r w:rsidR="00AD4A32">
        <w:rPr>
          <w:rStyle w:val="CommentReference"/>
        </w:rPr>
        <w:commentReference w:id="75"/>
      </w:r>
      <w:r>
        <w:t xml:space="preserve"> and sex (</w:t>
      </w:r>
      <w:commentRangeStart w:id="76"/>
      <w:r w:rsidRPr="00B65E96">
        <w:t>Male vs. Female</w:t>
      </w:r>
      <w:commentRangeEnd w:id="76"/>
      <w:r w:rsidR="00AD4A32">
        <w:rPr>
          <w:rStyle w:val="CommentReference"/>
        </w:rPr>
        <w:commentReference w:id="76"/>
      </w:r>
      <w:r>
        <w:t>)</w:t>
      </w:r>
      <w:r w:rsidR="00D908D8">
        <w:t>,</w:t>
      </w:r>
      <w:r w:rsidR="006C5C44">
        <w:t xml:space="preserve"> and</w:t>
      </w:r>
      <w:r w:rsidR="00D908D8">
        <w:t xml:space="preserve"> </w:t>
      </w:r>
      <w:r w:rsidR="006C5C44">
        <w:t>adjusted the results using</w:t>
      </w:r>
      <w:r w:rsidR="00D908D8">
        <w:t xml:space="preserve"> </w:t>
      </w:r>
      <w:proofErr w:type="spellStart"/>
      <w:r w:rsidR="00BC5688" w:rsidRPr="00BC5688">
        <w:t>Benjamini</w:t>
      </w:r>
      <w:proofErr w:type="spellEnd"/>
      <w:r w:rsidR="00BC5688" w:rsidRPr="00BC5688">
        <w:t>–Hochberg</w:t>
      </w:r>
      <w:r w:rsidR="00BC5688">
        <w:t xml:space="preserve"> correction</w:t>
      </w:r>
      <w:r w:rsidR="00821BA0">
        <w:t xml:space="preserve"> for multiple comparisons</w:t>
      </w:r>
      <w:r>
        <w:t xml:space="preserve">. The results are in </w:t>
      </w:r>
      <w:r w:rsidRPr="00370E54">
        <w:rPr>
          <w:highlight w:val="yellow"/>
        </w:rPr>
        <w:t>table</w:t>
      </w:r>
      <w:r>
        <w:t xml:space="preserve"> </w:t>
      </w:r>
      <w:r w:rsidRPr="00B65E96">
        <w:rPr>
          <w:highlight w:val="yellow"/>
        </w:rPr>
        <w:t>X</w:t>
      </w:r>
      <w:r w:rsidR="00370E54" w:rsidRPr="00BD0C81">
        <w:rPr>
          <w:highlight w:val="yellow"/>
        </w:rPr>
        <w:t>1</w:t>
      </w:r>
      <w:r>
        <w:t xml:space="preserve">. Since our </w:t>
      </w:r>
      <w:r w:rsidR="001166C5">
        <w:t xml:space="preserve">denominator for incidence, population, was not categorized by age or sex, we were compelled to use </w:t>
      </w:r>
      <w:r w:rsidR="0040441F">
        <w:t>total number of suspected</w:t>
      </w:r>
      <w:r w:rsidR="001166C5">
        <w:t xml:space="preserve"> case</w:t>
      </w:r>
      <w:r w:rsidR="0040441F">
        <w:t>s rather than incidence</w:t>
      </w:r>
      <w:r w:rsidR="001166C5">
        <w:t xml:space="preserve">. </w:t>
      </w:r>
      <w:r w:rsidR="00376DD8">
        <w:t xml:space="preserve">However, these comparisons are across the entire </w:t>
      </w:r>
      <w:r w:rsidR="00E439C3" w:rsidRPr="00E439C3">
        <w:rPr>
          <w:highlight w:val="yellow"/>
        </w:rPr>
        <w:t>study</w:t>
      </w:r>
      <w:r w:rsidR="00E439C3">
        <w:t xml:space="preserve"> </w:t>
      </w:r>
      <w:r w:rsidR="00376DD8" w:rsidRPr="00376DD8">
        <w:rPr>
          <w:highlight w:val="yellow"/>
        </w:rPr>
        <w:t>population</w:t>
      </w:r>
      <w:r w:rsidR="00376DD8">
        <w:t xml:space="preserve"> rather than between</w:t>
      </w:r>
      <w:r w:rsidR="00E439C3">
        <w:t xml:space="preserve"> subsets of the population</w:t>
      </w:r>
      <w:r w:rsidR="00376DD8">
        <w:t xml:space="preserve"> </w:t>
      </w:r>
      <w:r w:rsidR="00EC0255">
        <w:t xml:space="preserve">in </w:t>
      </w:r>
      <w:r w:rsidR="00903A46">
        <w:t>different</w:t>
      </w:r>
      <w:r w:rsidR="00E439C3">
        <w:t xml:space="preserve"> </w:t>
      </w:r>
      <w:r w:rsidR="00376DD8">
        <w:t>geographic regions</w:t>
      </w:r>
      <w:r w:rsidR="00E439C3">
        <w:t>.</w:t>
      </w:r>
      <w:r w:rsidR="00B20BE6">
        <w:t xml:space="preserve"> </w:t>
      </w:r>
    </w:p>
    <w:p w14:paraId="72791ABB" w14:textId="2D1C7839" w:rsidR="00A22E52" w:rsidRDefault="00E439C3" w:rsidP="00A22E52">
      <w:pPr>
        <w:spacing w:line="240" w:lineRule="auto"/>
        <w:jc w:val="both"/>
      </w:pPr>
      <w:r>
        <w:t xml:space="preserve">We found that </w:t>
      </w:r>
      <w:r w:rsidR="00E54720">
        <w:t>there was a statistically significant difference between</w:t>
      </w:r>
      <w:r w:rsidR="005C4AC0">
        <w:t xml:space="preserve"> number </w:t>
      </w:r>
      <w:r w:rsidR="00E54720">
        <w:t xml:space="preserve">of suspected </w:t>
      </w:r>
      <w:r w:rsidR="008E4188">
        <w:t>cases</w:t>
      </w:r>
      <w:r w:rsidR="005C4AC0">
        <w:t xml:space="preserve"> of measles</w:t>
      </w:r>
      <w:r w:rsidR="00E54720">
        <w:t xml:space="preserve"> in the &lt;</w:t>
      </w:r>
      <w:proofErr w:type="gramStart"/>
      <w:r w:rsidR="00E54720">
        <w:t>5 year-old</w:t>
      </w:r>
      <w:proofErr w:type="gramEnd"/>
      <w:r w:rsidR="00E54720">
        <w:t xml:space="preserve"> population when compared with the </w:t>
      </w:r>
      <w:r w:rsidR="00E54720" w:rsidRPr="00E54720">
        <w:rPr>
          <w:rFonts w:cstheme="minorHAnsi"/>
          <w:noProof/>
        </w:rPr>
        <w:t>≥5</w:t>
      </w:r>
      <w:r w:rsidR="00E54720">
        <w:rPr>
          <w:rFonts w:cstheme="minorHAnsi"/>
          <w:noProof/>
        </w:rPr>
        <w:t xml:space="preserve"> year-old</w:t>
      </w:r>
      <w:r w:rsidR="00E54720">
        <w:t xml:space="preserve"> populatio</w:t>
      </w:r>
      <w:r w:rsidR="00A22E52">
        <w:t xml:space="preserve">n over the entire study period, despite the smaller population size of the &lt;5 year-old population. This difference is expected, since children and infants are at the highest risk for </w:t>
      </w:r>
      <w:commentRangeStart w:id="77"/>
      <w:r w:rsidR="00A22E52">
        <w:t>measles</w:t>
      </w:r>
      <w:commentRangeEnd w:id="77"/>
      <w:r w:rsidR="00A22E52">
        <w:rPr>
          <w:rStyle w:val="CommentReference"/>
        </w:rPr>
        <w:commentReference w:id="77"/>
      </w:r>
      <w:r w:rsidR="00A22E52">
        <w:t>. This difference in age persisted even when we controlled for sex</w:t>
      </w:r>
      <w:r w:rsidR="003D3CD9">
        <w:t xml:space="preserve"> </w:t>
      </w:r>
      <w:r w:rsidR="003D3CD9" w:rsidRPr="003D3CD9">
        <w:rPr>
          <w:highlight w:val="yellow"/>
        </w:rPr>
        <w:t>(Table X2)</w:t>
      </w:r>
    </w:p>
    <w:p w14:paraId="4092AAD3" w14:textId="060251D5" w:rsidR="008E4188" w:rsidRDefault="008E4188" w:rsidP="00A22E52">
      <w:pPr>
        <w:spacing w:line="240" w:lineRule="auto"/>
        <w:jc w:val="both"/>
        <w:rPr>
          <w:rFonts w:cstheme="minorHAnsi"/>
          <w:noProof/>
        </w:rPr>
      </w:pPr>
      <w:r>
        <w:t xml:space="preserve">There was no statistically significant difference in the number of suspected cases between males and females over the entire study period, but when controlling for age, we found that there was a statistically significant difference between males and females </w:t>
      </w:r>
      <w:r w:rsidRPr="008E4188">
        <w:rPr>
          <w:rFonts w:cstheme="minorHAnsi"/>
          <w:noProof/>
        </w:rPr>
        <w:t>≥5 years of age.</w:t>
      </w:r>
      <w:commentRangeEnd w:id="74"/>
      <w:r w:rsidR="00C65FB3">
        <w:rPr>
          <w:rStyle w:val="CommentReference"/>
        </w:rPr>
        <w:commentReference w:id="74"/>
      </w:r>
    </w:p>
    <w:p w14:paraId="2209FBAC" w14:textId="24685307" w:rsidR="005C4AC0" w:rsidRPr="005C4AC0" w:rsidRDefault="005C4AC0" w:rsidP="00A22E52">
      <w:pPr>
        <w:spacing w:line="240" w:lineRule="auto"/>
        <w:jc w:val="both"/>
        <w:rPr>
          <w:i/>
          <w:iCs/>
        </w:rPr>
      </w:pPr>
      <w:r>
        <w:rPr>
          <w:i/>
          <w:iCs/>
        </w:rPr>
        <w:t>Table 7: Wilcoxon Rank-Sum Test</w:t>
      </w:r>
      <w:r w:rsidR="00770F2D">
        <w:rPr>
          <w:i/>
          <w:iCs/>
        </w:rPr>
        <w:t xml:space="preserve"> comparing number of suspected measles cases by bivariate age, and then by sex</w:t>
      </w:r>
    </w:p>
    <w:tbl>
      <w:tblPr>
        <w:tblStyle w:val="TableGrid"/>
        <w:tblW w:w="0" w:type="auto"/>
        <w:tblLook w:val="04A0" w:firstRow="1" w:lastRow="0" w:firstColumn="1" w:lastColumn="0" w:noHBand="0" w:noVBand="1"/>
      </w:tblPr>
      <w:tblGrid>
        <w:gridCol w:w="2157"/>
        <w:gridCol w:w="2157"/>
        <w:gridCol w:w="2158"/>
      </w:tblGrid>
      <w:tr w:rsidR="007C6380" w14:paraId="562E8FFC" w14:textId="77777777" w:rsidTr="007C6380">
        <w:tc>
          <w:tcPr>
            <w:tcW w:w="2157" w:type="dxa"/>
          </w:tcPr>
          <w:p w14:paraId="040D1830" w14:textId="709C489D" w:rsidR="007C6380" w:rsidRPr="00B56518" w:rsidRDefault="007C6380" w:rsidP="00572DF8">
            <w:pPr>
              <w:jc w:val="both"/>
              <w:rPr>
                <w:rFonts w:cstheme="minorHAnsi"/>
                <w:i/>
                <w:iCs/>
                <w:noProof/>
              </w:rPr>
            </w:pPr>
            <w:r w:rsidRPr="00B56518">
              <w:rPr>
                <w:rFonts w:cstheme="minorHAnsi"/>
                <w:i/>
                <w:iCs/>
                <w:noProof/>
              </w:rPr>
              <w:t>Wilcoxon 2x2</w:t>
            </w:r>
          </w:p>
        </w:tc>
        <w:tc>
          <w:tcPr>
            <w:tcW w:w="2157" w:type="dxa"/>
          </w:tcPr>
          <w:p w14:paraId="05659281" w14:textId="1270B5B7" w:rsidR="007C6380" w:rsidRPr="00B56518" w:rsidRDefault="007C6380" w:rsidP="00572DF8">
            <w:pPr>
              <w:jc w:val="both"/>
              <w:rPr>
                <w:rFonts w:cstheme="minorHAnsi"/>
                <w:b/>
                <w:bCs/>
                <w:noProof/>
              </w:rPr>
            </w:pPr>
            <w:r w:rsidRPr="00B56518">
              <w:rPr>
                <w:rFonts w:cstheme="minorHAnsi"/>
                <w:b/>
                <w:bCs/>
                <w:noProof/>
              </w:rPr>
              <w:t>p-value</w:t>
            </w:r>
          </w:p>
        </w:tc>
        <w:tc>
          <w:tcPr>
            <w:tcW w:w="2158" w:type="dxa"/>
          </w:tcPr>
          <w:p w14:paraId="24B200A8" w14:textId="2B9A8EFC" w:rsidR="007C6380" w:rsidRPr="00B56518" w:rsidRDefault="007C6380" w:rsidP="00572DF8">
            <w:pPr>
              <w:jc w:val="both"/>
              <w:rPr>
                <w:rFonts w:cstheme="minorHAnsi"/>
                <w:b/>
                <w:bCs/>
                <w:noProof/>
              </w:rPr>
            </w:pPr>
            <w:r w:rsidRPr="00B56518">
              <w:rPr>
                <w:rFonts w:cstheme="minorHAnsi"/>
                <w:b/>
                <w:bCs/>
                <w:noProof/>
              </w:rPr>
              <w:t>W</w:t>
            </w:r>
          </w:p>
        </w:tc>
      </w:tr>
      <w:tr w:rsidR="007C6380" w14:paraId="38411DC4" w14:textId="77777777" w:rsidTr="00CF7560">
        <w:tc>
          <w:tcPr>
            <w:tcW w:w="2157" w:type="dxa"/>
          </w:tcPr>
          <w:p w14:paraId="53569F72" w14:textId="429931F5" w:rsidR="007C6380" w:rsidRPr="00B56518" w:rsidRDefault="007C6380" w:rsidP="00572DF8">
            <w:pPr>
              <w:jc w:val="both"/>
              <w:rPr>
                <w:rFonts w:cstheme="minorHAnsi"/>
                <w:b/>
                <w:bCs/>
                <w:noProof/>
              </w:rPr>
            </w:pPr>
            <w:r w:rsidRPr="00B56518">
              <w:rPr>
                <w:rFonts w:cstheme="minorHAnsi"/>
                <w:b/>
                <w:bCs/>
                <w:noProof/>
              </w:rPr>
              <w:t>&lt;5 vs. ≥5</w:t>
            </w:r>
          </w:p>
        </w:tc>
        <w:tc>
          <w:tcPr>
            <w:tcW w:w="2157" w:type="dxa"/>
            <w:shd w:val="clear" w:color="auto" w:fill="E2EFD9" w:themeFill="accent6" w:themeFillTint="33"/>
          </w:tcPr>
          <w:p w14:paraId="3D2FBDA5" w14:textId="7AC4A71E" w:rsidR="007C6380" w:rsidRDefault="007C6380" w:rsidP="00572DF8">
            <w:pPr>
              <w:jc w:val="both"/>
              <w:rPr>
                <w:rFonts w:cstheme="minorHAnsi"/>
                <w:noProof/>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2158" w:type="dxa"/>
            <w:shd w:val="clear" w:color="auto" w:fill="E2EFD9" w:themeFill="accent6" w:themeFillTint="33"/>
          </w:tcPr>
          <w:p w14:paraId="6B8B25A0" w14:textId="21825010" w:rsidR="007C6380" w:rsidRDefault="007C6380" w:rsidP="00572DF8">
            <w:pPr>
              <w:jc w:val="both"/>
              <w:rPr>
                <w:rFonts w:cstheme="minorHAnsi"/>
                <w:noProof/>
              </w:rPr>
            </w:pPr>
            <w:r w:rsidRPr="007C6380">
              <w:rPr>
                <w:rFonts w:cstheme="minorHAnsi"/>
                <w:noProof/>
              </w:rPr>
              <w:t>25260553</w:t>
            </w:r>
          </w:p>
        </w:tc>
      </w:tr>
      <w:tr w:rsidR="007C6380" w14:paraId="3E986B7B" w14:textId="77777777" w:rsidTr="00CF7560">
        <w:tc>
          <w:tcPr>
            <w:tcW w:w="2157" w:type="dxa"/>
          </w:tcPr>
          <w:p w14:paraId="351FBCB9" w14:textId="1B990242" w:rsidR="007C6380" w:rsidRPr="00B56518" w:rsidRDefault="007C6380" w:rsidP="00572DF8">
            <w:pPr>
              <w:jc w:val="both"/>
              <w:rPr>
                <w:rFonts w:cstheme="minorHAnsi"/>
                <w:b/>
                <w:bCs/>
                <w:noProof/>
              </w:rPr>
            </w:pPr>
            <w:r w:rsidRPr="00B56518">
              <w:rPr>
                <w:rFonts w:cstheme="minorHAnsi"/>
                <w:b/>
                <w:bCs/>
                <w:noProof/>
              </w:rPr>
              <w:t>Male vs. Female</w:t>
            </w:r>
          </w:p>
        </w:tc>
        <w:tc>
          <w:tcPr>
            <w:tcW w:w="2157" w:type="dxa"/>
            <w:shd w:val="clear" w:color="auto" w:fill="F0D8D8"/>
          </w:tcPr>
          <w:p w14:paraId="1D97DADA" w14:textId="056BD1A7" w:rsidR="007C6380" w:rsidRDefault="007C6380" w:rsidP="00572DF8">
            <w:pPr>
              <w:jc w:val="both"/>
              <w:rPr>
                <w:rFonts w:cstheme="minorHAnsi"/>
                <w:noProof/>
              </w:rPr>
            </w:pPr>
            <w:r w:rsidRPr="007C6380">
              <w:rPr>
                <w:rFonts w:cstheme="minorHAnsi"/>
                <w:noProof/>
              </w:rPr>
              <w:t>0.05814</w:t>
            </w:r>
          </w:p>
        </w:tc>
        <w:tc>
          <w:tcPr>
            <w:tcW w:w="2158" w:type="dxa"/>
            <w:shd w:val="clear" w:color="auto" w:fill="F0D8D8"/>
          </w:tcPr>
          <w:p w14:paraId="65B3A846" w14:textId="31FFEFA3" w:rsidR="007C6380" w:rsidRDefault="007C6380" w:rsidP="00572DF8">
            <w:pPr>
              <w:jc w:val="both"/>
              <w:rPr>
                <w:rFonts w:cstheme="minorHAnsi"/>
                <w:noProof/>
              </w:rPr>
            </w:pPr>
            <w:r w:rsidRPr="007C6380">
              <w:rPr>
                <w:rFonts w:cstheme="minorHAnsi"/>
                <w:noProof/>
              </w:rPr>
              <w:t>23364969</w:t>
            </w:r>
          </w:p>
        </w:tc>
      </w:tr>
    </w:tbl>
    <w:p w14:paraId="595C9320" w14:textId="6F359A47" w:rsidR="00770F2D" w:rsidRPr="005C4AC0" w:rsidRDefault="00770F2D" w:rsidP="00770F2D">
      <w:pPr>
        <w:spacing w:line="240" w:lineRule="auto"/>
        <w:jc w:val="both"/>
        <w:rPr>
          <w:i/>
          <w:iCs/>
        </w:rPr>
      </w:pPr>
      <w:r>
        <w:rPr>
          <w:i/>
          <w:iCs/>
        </w:rPr>
        <w:lastRenderedPageBreak/>
        <w:t>Table 8: Wilcoxon Rank-Sum Test comparing number of suspected measles cases stratified by age and sex</w:t>
      </w:r>
    </w:p>
    <w:tbl>
      <w:tblPr>
        <w:tblStyle w:val="TableGrid"/>
        <w:tblW w:w="0" w:type="auto"/>
        <w:tblLook w:val="04A0" w:firstRow="1" w:lastRow="0" w:firstColumn="1" w:lastColumn="0" w:noHBand="0" w:noVBand="1"/>
      </w:tblPr>
      <w:tblGrid>
        <w:gridCol w:w="2876"/>
        <w:gridCol w:w="2877"/>
        <w:gridCol w:w="2877"/>
      </w:tblGrid>
      <w:tr w:rsidR="007C6380" w14:paraId="01F83A02" w14:textId="77777777" w:rsidTr="007C6380">
        <w:tc>
          <w:tcPr>
            <w:tcW w:w="2876" w:type="dxa"/>
          </w:tcPr>
          <w:p w14:paraId="31BB2639" w14:textId="14E6DF4A" w:rsidR="007C6380" w:rsidRPr="003972A8" w:rsidRDefault="007C6380" w:rsidP="00572DF8">
            <w:pPr>
              <w:jc w:val="both"/>
              <w:rPr>
                <w:rFonts w:cstheme="minorHAnsi"/>
                <w:i/>
                <w:iCs/>
                <w:noProof/>
              </w:rPr>
            </w:pPr>
            <w:r w:rsidRPr="003972A8">
              <w:rPr>
                <w:rFonts w:cstheme="minorHAnsi"/>
                <w:i/>
                <w:iCs/>
                <w:noProof/>
              </w:rPr>
              <w:t>Wilcoxon 4x4</w:t>
            </w:r>
          </w:p>
        </w:tc>
        <w:tc>
          <w:tcPr>
            <w:tcW w:w="2877" w:type="dxa"/>
          </w:tcPr>
          <w:p w14:paraId="73B6286E" w14:textId="5E69E17F" w:rsidR="007C6380" w:rsidRPr="003972A8" w:rsidRDefault="007C6380" w:rsidP="00572DF8">
            <w:pPr>
              <w:jc w:val="both"/>
              <w:rPr>
                <w:rFonts w:cstheme="minorHAnsi"/>
                <w:b/>
                <w:bCs/>
                <w:noProof/>
              </w:rPr>
            </w:pPr>
            <w:r w:rsidRPr="003972A8">
              <w:rPr>
                <w:rFonts w:cstheme="minorHAnsi"/>
                <w:b/>
                <w:bCs/>
                <w:noProof/>
              </w:rPr>
              <w:t>p-value</w:t>
            </w:r>
          </w:p>
        </w:tc>
        <w:tc>
          <w:tcPr>
            <w:tcW w:w="2877" w:type="dxa"/>
          </w:tcPr>
          <w:p w14:paraId="2E39FEFF" w14:textId="62B0BA12" w:rsidR="007C6380" w:rsidRPr="003972A8" w:rsidRDefault="007C6380" w:rsidP="00572DF8">
            <w:pPr>
              <w:jc w:val="both"/>
              <w:rPr>
                <w:rFonts w:cstheme="minorHAnsi"/>
                <w:b/>
                <w:bCs/>
                <w:noProof/>
              </w:rPr>
            </w:pPr>
            <w:r w:rsidRPr="003972A8">
              <w:rPr>
                <w:rFonts w:cstheme="minorHAnsi"/>
                <w:b/>
                <w:bCs/>
                <w:noProof/>
              </w:rPr>
              <w:t>W</w:t>
            </w:r>
          </w:p>
        </w:tc>
      </w:tr>
      <w:tr w:rsidR="007C6380" w14:paraId="4FD0C674" w14:textId="77777777" w:rsidTr="00CF7560">
        <w:tc>
          <w:tcPr>
            <w:tcW w:w="2876" w:type="dxa"/>
          </w:tcPr>
          <w:p w14:paraId="2AD60923" w14:textId="6C97EE2A" w:rsidR="007C6380" w:rsidRPr="003972A8" w:rsidRDefault="007C6380" w:rsidP="00572DF8">
            <w:pPr>
              <w:jc w:val="both"/>
              <w:rPr>
                <w:rFonts w:cstheme="minorHAnsi"/>
                <w:b/>
                <w:bCs/>
                <w:noProof/>
              </w:rPr>
            </w:pPr>
            <w:r w:rsidRPr="003972A8">
              <w:rPr>
                <w:rFonts w:cstheme="minorHAnsi"/>
                <w:b/>
                <w:bCs/>
                <w:noProof/>
              </w:rPr>
              <w:t>Male</w:t>
            </w:r>
            <w:r w:rsidR="00336F04" w:rsidRPr="003972A8">
              <w:rPr>
                <w:rFonts w:cstheme="minorHAnsi"/>
                <w:b/>
                <w:bCs/>
                <w:noProof/>
              </w:rPr>
              <w:t xml:space="preserve"> &lt;5 vs. Female &lt;5</w:t>
            </w:r>
          </w:p>
        </w:tc>
        <w:tc>
          <w:tcPr>
            <w:tcW w:w="2877" w:type="dxa"/>
            <w:shd w:val="clear" w:color="auto" w:fill="F0D8D8"/>
          </w:tcPr>
          <w:p w14:paraId="70295636" w14:textId="37A79D53" w:rsidR="007C6380" w:rsidRDefault="001C2E29" w:rsidP="00572DF8">
            <w:pPr>
              <w:jc w:val="both"/>
              <w:rPr>
                <w:rFonts w:cstheme="minorHAnsi"/>
                <w:noProof/>
              </w:rPr>
            </w:pPr>
            <w:r w:rsidRPr="001C2E29">
              <w:rPr>
                <w:rFonts w:cstheme="minorHAnsi"/>
                <w:noProof/>
              </w:rPr>
              <w:t>0.7255</w:t>
            </w:r>
          </w:p>
        </w:tc>
        <w:tc>
          <w:tcPr>
            <w:tcW w:w="2877" w:type="dxa"/>
            <w:shd w:val="clear" w:color="auto" w:fill="F0D8D8"/>
          </w:tcPr>
          <w:p w14:paraId="7CDD45EE" w14:textId="1475F793" w:rsidR="007C6380" w:rsidRDefault="001C2E29" w:rsidP="00572DF8">
            <w:pPr>
              <w:jc w:val="both"/>
              <w:rPr>
                <w:rFonts w:cstheme="minorHAnsi"/>
                <w:noProof/>
              </w:rPr>
            </w:pPr>
            <w:r w:rsidRPr="001C2E29">
              <w:rPr>
                <w:rFonts w:cstheme="minorHAnsi"/>
                <w:noProof/>
              </w:rPr>
              <w:t>22949567</w:t>
            </w:r>
          </w:p>
        </w:tc>
      </w:tr>
      <w:tr w:rsidR="007C6380" w14:paraId="3D445FE7" w14:textId="77777777" w:rsidTr="00CF7560">
        <w:tc>
          <w:tcPr>
            <w:tcW w:w="2876" w:type="dxa"/>
          </w:tcPr>
          <w:p w14:paraId="175A27E2" w14:textId="71AD535A" w:rsidR="007C6380" w:rsidRPr="003972A8" w:rsidRDefault="00336F04" w:rsidP="00572DF8">
            <w:pPr>
              <w:jc w:val="both"/>
              <w:rPr>
                <w:rFonts w:cstheme="minorHAnsi"/>
                <w:b/>
                <w:bCs/>
                <w:noProof/>
              </w:rPr>
            </w:pPr>
            <w:commentRangeStart w:id="78"/>
            <w:r w:rsidRPr="003972A8">
              <w:rPr>
                <w:rFonts w:cstheme="minorHAnsi"/>
                <w:b/>
                <w:bCs/>
                <w:noProof/>
              </w:rPr>
              <w:t>Male ≥5 vs. Female ≥5</w:t>
            </w:r>
            <w:commentRangeEnd w:id="78"/>
            <w:r w:rsidR="00B3339C">
              <w:rPr>
                <w:rStyle w:val="CommentReference"/>
              </w:rPr>
              <w:commentReference w:id="78"/>
            </w:r>
          </w:p>
        </w:tc>
        <w:tc>
          <w:tcPr>
            <w:tcW w:w="2877" w:type="dxa"/>
            <w:shd w:val="clear" w:color="auto" w:fill="E2EFD9" w:themeFill="accent6" w:themeFillTint="33"/>
          </w:tcPr>
          <w:p w14:paraId="78B8D779" w14:textId="06148356" w:rsidR="007C6380" w:rsidRDefault="001C2E29" w:rsidP="00572DF8">
            <w:pPr>
              <w:jc w:val="both"/>
              <w:rPr>
                <w:rFonts w:cstheme="minorHAnsi"/>
                <w:noProof/>
              </w:rPr>
            </w:pPr>
            <w:r>
              <w:rPr>
                <w:rFonts w:cstheme="minorHAnsi"/>
              </w:rPr>
              <w:t>2.691</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w:t>
            </w:r>
            <w:r>
              <w:rPr>
                <w:rFonts w:cstheme="minorHAnsi"/>
                <w:vertAlign w:val="superscript"/>
              </w:rPr>
              <w:t>5</w:t>
            </w:r>
          </w:p>
        </w:tc>
        <w:tc>
          <w:tcPr>
            <w:tcW w:w="2877" w:type="dxa"/>
            <w:shd w:val="clear" w:color="auto" w:fill="E2EFD9" w:themeFill="accent6" w:themeFillTint="33"/>
          </w:tcPr>
          <w:p w14:paraId="662F3D02" w14:textId="3D4F1852" w:rsidR="007C6380" w:rsidRDefault="001C2E29" w:rsidP="00572DF8">
            <w:pPr>
              <w:jc w:val="both"/>
              <w:rPr>
                <w:rFonts w:cstheme="minorHAnsi"/>
                <w:noProof/>
              </w:rPr>
            </w:pPr>
            <w:r w:rsidRPr="001C2E29">
              <w:rPr>
                <w:rFonts w:cstheme="minorHAnsi"/>
                <w:noProof/>
              </w:rPr>
              <w:t>23655744</w:t>
            </w:r>
          </w:p>
        </w:tc>
      </w:tr>
      <w:tr w:rsidR="007C6380" w14:paraId="18B41899" w14:textId="77777777" w:rsidTr="00CF7560">
        <w:tc>
          <w:tcPr>
            <w:tcW w:w="2876" w:type="dxa"/>
          </w:tcPr>
          <w:p w14:paraId="031FE329" w14:textId="360C6EB3" w:rsidR="007C6380" w:rsidRPr="003972A8" w:rsidRDefault="00336F04" w:rsidP="00572DF8">
            <w:pPr>
              <w:jc w:val="both"/>
              <w:rPr>
                <w:rFonts w:cstheme="minorHAnsi"/>
                <w:b/>
                <w:bCs/>
                <w:noProof/>
              </w:rPr>
            </w:pPr>
            <w:r w:rsidRPr="003972A8">
              <w:rPr>
                <w:rFonts w:cstheme="minorHAnsi"/>
                <w:b/>
                <w:bCs/>
                <w:noProof/>
              </w:rPr>
              <w:t>Male &lt;5 vs. Male ≥5</w:t>
            </w:r>
          </w:p>
        </w:tc>
        <w:tc>
          <w:tcPr>
            <w:tcW w:w="2877" w:type="dxa"/>
            <w:shd w:val="clear" w:color="auto" w:fill="E2EFD9" w:themeFill="accent6" w:themeFillTint="33"/>
          </w:tcPr>
          <w:p w14:paraId="795A3EE2" w14:textId="058F82A9" w:rsidR="007C6380" w:rsidRDefault="001C2E29" w:rsidP="00572DF8">
            <w:pPr>
              <w:jc w:val="both"/>
              <w:rPr>
                <w:rFonts w:cstheme="minorHAnsi"/>
                <w:noProof/>
              </w:rPr>
            </w:pPr>
            <w:r w:rsidRPr="008A0AB3">
              <w:rPr>
                <w:rFonts w:cstheme="minorHAnsi"/>
              </w:rPr>
              <w:t>&lt; 2</w:t>
            </w:r>
            <w:r w:rsidR="00DF1C3F">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2877" w:type="dxa"/>
            <w:shd w:val="clear" w:color="auto" w:fill="E2EFD9" w:themeFill="accent6" w:themeFillTint="33"/>
          </w:tcPr>
          <w:p w14:paraId="162B5DA4" w14:textId="53AF1665" w:rsidR="007C6380" w:rsidRDefault="001C2E29" w:rsidP="00572DF8">
            <w:pPr>
              <w:jc w:val="both"/>
              <w:rPr>
                <w:rFonts w:cstheme="minorHAnsi"/>
                <w:noProof/>
              </w:rPr>
            </w:pPr>
            <w:r w:rsidRPr="001C2E29">
              <w:rPr>
                <w:rFonts w:cstheme="minorHAnsi"/>
                <w:noProof/>
              </w:rPr>
              <w:t>24479876</w:t>
            </w:r>
          </w:p>
        </w:tc>
      </w:tr>
      <w:tr w:rsidR="001C2E29" w14:paraId="0A2AF432" w14:textId="77777777" w:rsidTr="00CF7560">
        <w:tc>
          <w:tcPr>
            <w:tcW w:w="2876" w:type="dxa"/>
          </w:tcPr>
          <w:p w14:paraId="50206C04" w14:textId="45536E78" w:rsidR="001C2E29" w:rsidRPr="003972A8" w:rsidRDefault="001C2E29" w:rsidP="001C2E29">
            <w:pPr>
              <w:jc w:val="both"/>
              <w:rPr>
                <w:rFonts w:cstheme="minorHAnsi"/>
                <w:b/>
                <w:bCs/>
                <w:noProof/>
              </w:rPr>
            </w:pPr>
            <w:r w:rsidRPr="003972A8">
              <w:rPr>
                <w:rFonts w:cstheme="minorHAnsi"/>
                <w:b/>
                <w:bCs/>
                <w:noProof/>
              </w:rPr>
              <w:t>Female &lt;5 vs. Female ≥5</w:t>
            </w:r>
          </w:p>
        </w:tc>
        <w:tc>
          <w:tcPr>
            <w:tcW w:w="2877" w:type="dxa"/>
            <w:shd w:val="clear" w:color="auto" w:fill="E2EFD9" w:themeFill="accent6" w:themeFillTint="33"/>
          </w:tcPr>
          <w:p w14:paraId="06DCA568" w14:textId="6A056E24" w:rsidR="001C2E29" w:rsidRDefault="001C2E29" w:rsidP="001C2E29">
            <w:pPr>
              <w:jc w:val="both"/>
              <w:rPr>
                <w:rFonts w:cstheme="minorHAnsi"/>
                <w:noProof/>
              </w:rPr>
            </w:pPr>
            <w:r w:rsidRPr="008A0AB3">
              <w:rPr>
                <w:rFonts w:cstheme="minorHAnsi"/>
              </w:rPr>
              <w:t>&lt; 2</w:t>
            </w:r>
            <w:r w:rsidR="00DF1C3F">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2877" w:type="dxa"/>
            <w:shd w:val="clear" w:color="auto" w:fill="E2EFD9" w:themeFill="accent6" w:themeFillTint="33"/>
          </w:tcPr>
          <w:p w14:paraId="59C232FD" w14:textId="41A87C3F" w:rsidR="001C2E29" w:rsidRDefault="001C2E29" w:rsidP="001C2E29">
            <w:pPr>
              <w:jc w:val="both"/>
              <w:rPr>
                <w:rFonts w:cstheme="minorHAnsi"/>
                <w:noProof/>
              </w:rPr>
            </w:pPr>
            <w:r w:rsidRPr="001C2E29">
              <w:rPr>
                <w:rFonts w:cstheme="minorHAnsi"/>
                <w:noProof/>
              </w:rPr>
              <w:t>25193455</w:t>
            </w:r>
          </w:p>
        </w:tc>
      </w:tr>
    </w:tbl>
    <w:p w14:paraId="69FB469A" w14:textId="167B11C0" w:rsidR="00B21257" w:rsidRDefault="00146B98" w:rsidP="00B21257">
      <w:pPr>
        <w:spacing w:line="240" w:lineRule="auto"/>
        <w:jc w:val="both"/>
        <w:rPr>
          <w:rFonts w:cstheme="minorHAnsi"/>
          <w:vertAlign w:val="superscript"/>
        </w:rPr>
      </w:pPr>
      <w:r>
        <w:rPr>
          <w:rFonts w:cstheme="minorHAnsi"/>
        </w:rPr>
        <w:t>We</w:t>
      </w:r>
      <w:r w:rsidR="006D3655">
        <w:rPr>
          <w:rFonts w:cstheme="minorHAnsi"/>
        </w:rPr>
        <w:t xml:space="preserve"> conducted a Kruskal-Wallis rank sum test to compare the incidence of</w:t>
      </w:r>
      <w:r w:rsidR="00CD7D0C">
        <w:rPr>
          <w:rFonts w:cstheme="minorHAnsi"/>
        </w:rPr>
        <w:t xml:space="preserve"> suspected</w:t>
      </w:r>
      <w:r w:rsidR="006D3655">
        <w:rPr>
          <w:rFonts w:cstheme="minorHAnsi"/>
        </w:rPr>
        <w:t xml:space="preserve"> measles by year</w:t>
      </w:r>
      <w:r w:rsidR="00EF3986">
        <w:rPr>
          <w:rFonts w:cstheme="minorHAnsi"/>
        </w:rPr>
        <w:t xml:space="preserve"> without having to assume normality</w:t>
      </w:r>
      <w:r w:rsidR="007F01FD">
        <w:rPr>
          <w:rFonts w:cstheme="minorHAnsi"/>
        </w:rPr>
        <w:t xml:space="preserve">. </w:t>
      </w:r>
      <w:r w:rsidR="00921886">
        <w:rPr>
          <w:rFonts w:cstheme="minorHAnsi"/>
        </w:rPr>
        <w:t>The</w:t>
      </w:r>
      <w:r w:rsidR="007F01FD">
        <w:rPr>
          <w:rFonts w:cstheme="minorHAnsi"/>
        </w:rPr>
        <w:t xml:space="preserve"> test had four degrees of freedom and yielded </w:t>
      </w:r>
      <w:r w:rsidR="006826D7" w:rsidRPr="008A0AB3">
        <w:rPr>
          <w:rFonts w:cstheme="minorHAnsi"/>
        </w:rPr>
        <w:t>X</w:t>
      </w:r>
      <w:r w:rsidR="00413F0C" w:rsidRPr="008A0AB3">
        <w:rPr>
          <w:rFonts w:cstheme="minorHAnsi"/>
          <w:vertAlign w:val="superscript"/>
        </w:rPr>
        <w:t>2</w:t>
      </w:r>
      <w:r w:rsidR="00413F0C" w:rsidRPr="008A0AB3">
        <w:rPr>
          <w:rFonts w:cstheme="minorHAnsi"/>
        </w:rPr>
        <w:t xml:space="preserve"> = 569.39</w:t>
      </w:r>
      <w:r w:rsidR="007F01FD">
        <w:rPr>
          <w:rFonts w:cstheme="minorHAnsi"/>
        </w:rPr>
        <w:t xml:space="preserve"> with </w:t>
      </w:r>
      <w:r w:rsidR="00413F0C" w:rsidRPr="008A0AB3">
        <w:rPr>
          <w:rFonts w:cstheme="minorHAnsi"/>
        </w:rPr>
        <w:t>p-value &lt;</w:t>
      </w:r>
      <w:r w:rsidR="005F012C">
        <w:rPr>
          <w:rFonts w:cstheme="minorHAnsi"/>
        </w:rPr>
        <w:t xml:space="preserve"> 0.001</w:t>
      </w:r>
      <w:r>
        <w:rPr>
          <w:rFonts w:cstheme="minorHAnsi"/>
        </w:rPr>
        <w:t>. This</w:t>
      </w:r>
      <w:r w:rsidR="00D074D3">
        <w:rPr>
          <w:rFonts w:cstheme="minorHAnsi"/>
        </w:rPr>
        <w:t xml:space="preserve"> means </w:t>
      </w:r>
      <w:r>
        <w:rPr>
          <w:rFonts w:cstheme="minorHAnsi"/>
        </w:rPr>
        <w:t xml:space="preserve">that </w:t>
      </w:r>
      <w:r w:rsidR="00D074D3">
        <w:rPr>
          <w:rFonts w:cstheme="minorHAnsi"/>
        </w:rPr>
        <w:t xml:space="preserve">the mean ranks of the </w:t>
      </w:r>
      <w:r w:rsidR="006475A1">
        <w:rPr>
          <w:rFonts w:cstheme="minorHAnsi"/>
        </w:rPr>
        <w:t>average weekly</w:t>
      </w:r>
      <w:r w:rsidR="007E7BEB">
        <w:rPr>
          <w:rFonts w:cstheme="minorHAnsi"/>
        </w:rPr>
        <w:t xml:space="preserve"> incidences</w:t>
      </w:r>
      <w:r w:rsidR="00D074D3">
        <w:rPr>
          <w:rFonts w:cstheme="minorHAnsi"/>
        </w:rPr>
        <w:t xml:space="preserve"> are not the same</w:t>
      </w:r>
      <w:r w:rsidR="006475A1">
        <w:rPr>
          <w:rFonts w:cstheme="minorHAnsi"/>
        </w:rPr>
        <w:t xml:space="preserve"> across all the years</w:t>
      </w:r>
      <w:r w:rsidR="00921886">
        <w:rPr>
          <w:rFonts w:cstheme="minorHAnsi"/>
        </w:rPr>
        <w:t>,</w:t>
      </w:r>
      <w:r w:rsidR="007E7BEB">
        <w:rPr>
          <w:rFonts w:cstheme="minorHAnsi"/>
        </w:rPr>
        <w:t xml:space="preserve"> and that at least one year was significantly different from the rest.</w:t>
      </w:r>
    </w:p>
    <w:p w14:paraId="15DEF6C0" w14:textId="614FBDD3" w:rsidR="00C0467B" w:rsidRPr="00B21257" w:rsidRDefault="00F405FA" w:rsidP="00B21257">
      <w:pPr>
        <w:spacing w:line="240" w:lineRule="auto"/>
        <w:jc w:val="both"/>
        <w:rPr>
          <w:rFonts w:cstheme="minorHAnsi"/>
          <w:vertAlign w:val="superscript"/>
        </w:rPr>
      </w:pPr>
      <w:r w:rsidRPr="008A0AB3">
        <w:rPr>
          <w:rFonts w:cstheme="minorHAnsi"/>
        </w:rPr>
        <w:t xml:space="preserve">From the </w:t>
      </w:r>
      <w:r w:rsidR="007021C4">
        <w:rPr>
          <w:rFonts w:cstheme="minorHAnsi"/>
        </w:rPr>
        <w:t>result</w:t>
      </w:r>
      <w:r w:rsidRPr="008A0AB3">
        <w:rPr>
          <w:rFonts w:cstheme="minorHAnsi"/>
        </w:rPr>
        <w:t xml:space="preserve"> of the Kruskal-Wallis test, we kn</w:t>
      </w:r>
      <w:r w:rsidR="006475A1">
        <w:rPr>
          <w:rFonts w:cstheme="minorHAnsi"/>
        </w:rPr>
        <w:t>e</w:t>
      </w:r>
      <w:r w:rsidRPr="008A0AB3">
        <w:rPr>
          <w:rFonts w:cstheme="minorHAnsi"/>
        </w:rPr>
        <w:t xml:space="preserve">w that there is a significant difference between </w:t>
      </w:r>
      <w:r w:rsidR="006475A1">
        <w:rPr>
          <w:rFonts w:cstheme="minorHAnsi"/>
        </w:rPr>
        <w:t>the years</w:t>
      </w:r>
      <w:r w:rsidRPr="008A0AB3">
        <w:rPr>
          <w:rFonts w:cstheme="minorHAnsi"/>
        </w:rPr>
        <w:t xml:space="preserve">, but we don’t know which pairs of </w:t>
      </w:r>
      <w:r w:rsidR="006475A1">
        <w:rPr>
          <w:rFonts w:cstheme="minorHAnsi"/>
        </w:rPr>
        <w:t>years</w:t>
      </w:r>
      <w:r w:rsidRPr="008A0AB3">
        <w:rPr>
          <w:rFonts w:cstheme="minorHAnsi"/>
        </w:rPr>
        <w:t xml:space="preserve"> </w:t>
      </w:r>
      <w:r w:rsidR="006475A1">
        <w:rPr>
          <w:rFonts w:cstheme="minorHAnsi"/>
        </w:rPr>
        <w:t>were</w:t>
      </w:r>
      <w:r w:rsidRPr="008A0AB3">
        <w:rPr>
          <w:rFonts w:cstheme="minorHAnsi"/>
        </w:rPr>
        <w:t xml:space="preserve"> different.</w:t>
      </w:r>
      <w:r w:rsidR="00C0467B">
        <w:rPr>
          <w:rFonts w:cstheme="minorHAnsi"/>
        </w:rPr>
        <w:t xml:space="preserve"> </w:t>
      </w:r>
      <w:r w:rsidR="00D074D3">
        <w:rPr>
          <w:rFonts w:cstheme="minorHAnsi"/>
        </w:rPr>
        <w:t>Thus</w:t>
      </w:r>
      <w:r w:rsidR="00C0467B">
        <w:rPr>
          <w:rFonts w:cstheme="minorHAnsi"/>
        </w:rPr>
        <w:t xml:space="preserve">, </w:t>
      </w:r>
      <w:r w:rsidR="00D074D3">
        <w:rPr>
          <w:rFonts w:cstheme="minorHAnsi"/>
        </w:rPr>
        <w:t>we used a pairwise</w:t>
      </w:r>
      <w:r w:rsidR="00CD7D0C">
        <w:rPr>
          <w:rFonts w:cstheme="minorHAnsi"/>
        </w:rPr>
        <w:t xml:space="preserve"> Wilcoxon</w:t>
      </w:r>
      <w:r w:rsidR="005F4A4F">
        <w:rPr>
          <w:rFonts w:cstheme="minorHAnsi"/>
        </w:rPr>
        <w:t>-</w:t>
      </w:r>
      <w:r w:rsidR="00CD7D0C">
        <w:rPr>
          <w:rFonts w:cstheme="minorHAnsi"/>
        </w:rPr>
        <w:t xml:space="preserve">rank sum test of weekly incidence of suspected measles by year </w:t>
      </w:r>
      <w:r w:rsidRPr="008A0AB3">
        <w:rPr>
          <w:rFonts w:cstheme="minorHAnsi"/>
        </w:rPr>
        <w:t xml:space="preserve">to calculate pairwise comparisons between </w:t>
      </w:r>
      <w:r w:rsidR="00CD7D0C">
        <w:rPr>
          <w:rFonts w:cstheme="minorHAnsi"/>
        </w:rPr>
        <w:t xml:space="preserve">years, again using </w:t>
      </w:r>
      <w:proofErr w:type="spellStart"/>
      <w:r w:rsidR="00CD7D0C" w:rsidRPr="00CD7D0C">
        <w:rPr>
          <w:rFonts w:cstheme="minorHAnsi"/>
        </w:rPr>
        <w:t>Benjamini</w:t>
      </w:r>
      <w:proofErr w:type="spellEnd"/>
      <w:r w:rsidR="00CD7D0C" w:rsidRPr="00CD7D0C">
        <w:rPr>
          <w:rFonts w:cstheme="minorHAnsi"/>
        </w:rPr>
        <w:t xml:space="preserve">–Hochberg </w:t>
      </w:r>
      <w:r w:rsidR="00CD7D0C">
        <w:rPr>
          <w:rFonts w:cstheme="minorHAnsi"/>
        </w:rPr>
        <w:t xml:space="preserve">adjustments </w:t>
      </w:r>
      <w:r w:rsidRPr="008A0AB3">
        <w:rPr>
          <w:rFonts w:cstheme="minorHAnsi"/>
        </w:rPr>
        <w:t>for multiple</w:t>
      </w:r>
      <w:r w:rsidR="00CD7D0C">
        <w:rPr>
          <w:rFonts w:cstheme="minorHAnsi"/>
        </w:rPr>
        <w:t xml:space="preserve"> comparisons </w:t>
      </w:r>
      <w:r w:rsidR="00CD7D0C" w:rsidRPr="00CD7D0C">
        <w:rPr>
          <w:rFonts w:cstheme="minorHAnsi"/>
          <w:highlight w:val="yellow"/>
        </w:rPr>
        <w:t>(Table X3)</w:t>
      </w:r>
      <w:r w:rsidR="00CD7D0C">
        <w:rPr>
          <w:rFonts w:cstheme="minorHAnsi"/>
        </w:rPr>
        <w:t>. Only the years 2016 and 2019 were not significantly different from each other</w:t>
      </w:r>
      <w:r w:rsidR="00404870">
        <w:rPr>
          <w:rFonts w:cstheme="minorHAnsi"/>
        </w:rPr>
        <w:t>; all other parings of years were significantly different from one another.</w:t>
      </w:r>
    </w:p>
    <w:p w14:paraId="345B2C4D" w14:textId="40A3B6F4" w:rsidR="00D76E80" w:rsidRDefault="00153CC0" w:rsidP="00B21257">
      <w:pPr>
        <w:spacing w:line="240" w:lineRule="auto"/>
        <w:jc w:val="both"/>
        <w:rPr>
          <w:rFonts w:cstheme="minorHAnsi"/>
        </w:rPr>
      </w:pPr>
      <w:r>
        <w:rPr>
          <w:rFonts w:cstheme="minorHAnsi"/>
        </w:rPr>
        <w:t xml:space="preserve">The Kruskal-Wallis rank sum test was also used to compare the incidence of suspected measles by governorate. This test had eight degrees of freedom and yielded </w:t>
      </w:r>
      <w:r w:rsidRPr="008A0AB3">
        <w:rPr>
          <w:rFonts w:cstheme="minorHAnsi"/>
        </w:rPr>
        <w:t>X</w:t>
      </w:r>
      <w:r w:rsidRPr="008A0AB3">
        <w:rPr>
          <w:rFonts w:cstheme="minorHAnsi"/>
          <w:vertAlign w:val="superscript"/>
        </w:rPr>
        <w:t>2</w:t>
      </w:r>
      <w:r w:rsidRPr="008A0AB3">
        <w:rPr>
          <w:rFonts w:cstheme="minorHAnsi"/>
        </w:rPr>
        <w:t xml:space="preserve"> = 1253.5</w:t>
      </w:r>
      <w:r>
        <w:rPr>
          <w:rFonts w:cstheme="minorHAnsi"/>
        </w:rPr>
        <w:t xml:space="preserve"> with</w:t>
      </w:r>
      <w:r w:rsidR="007D4F29">
        <w:rPr>
          <w:rFonts w:cstheme="minorHAnsi"/>
        </w:rPr>
        <w:t xml:space="preserve"> a</w:t>
      </w:r>
      <w:r w:rsidRPr="008A0AB3">
        <w:rPr>
          <w:rFonts w:cstheme="minorHAnsi"/>
        </w:rPr>
        <w:t xml:space="preserve"> p-value &lt; </w:t>
      </w:r>
      <w:r>
        <w:rPr>
          <w:rFonts w:cstheme="minorHAnsi"/>
        </w:rPr>
        <w:t xml:space="preserve">0.001. Similar </w:t>
      </w:r>
      <w:r w:rsidR="00C0467B">
        <w:rPr>
          <w:rFonts w:cstheme="minorHAnsi"/>
        </w:rPr>
        <w:t>pairwise test</w:t>
      </w:r>
      <w:r>
        <w:rPr>
          <w:rFonts w:cstheme="minorHAnsi"/>
        </w:rPr>
        <w:t xml:space="preserve">ing </w:t>
      </w:r>
      <w:r w:rsidR="005F4A4F">
        <w:rPr>
          <w:rFonts w:cstheme="minorHAnsi"/>
        </w:rPr>
        <w:t xml:space="preserve">using the Wilcoxon rank-sum test </w:t>
      </w:r>
      <w:r w:rsidR="00C0467B">
        <w:rPr>
          <w:rFonts w:cstheme="minorHAnsi"/>
        </w:rPr>
        <w:t xml:space="preserve">was done to compare between governorates </w:t>
      </w:r>
      <w:r w:rsidR="00C0467B" w:rsidRPr="00C0467B">
        <w:rPr>
          <w:rFonts w:cstheme="minorHAnsi"/>
          <w:highlight w:val="yellow"/>
        </w:rPr>
        <w:t>(Table X</w:t>
      </w:r>
      <w:r w:rsidR="005A0797">
        <w:rPr>
          <w:rFonts w:cstheme="minorHAnsi"/>
          <w:highlight w:val="yellow"/>
        </w:rPr>
        <w:t>5</w:t>
      </w:r>
      <w:r w:rsidR="00C0467B" w:rsidRPr="00C0467B">
        <w:rPr>
          <w:rFonts w:cstheme="minorHAnsi"/>
          <w:highlight w:val="yellow"/>
        </w:rPr>
        <w:t>)</w:t>
      </w:r>
      <w:r w:rsidR="00F01132">
        <w:rPr>
          <w:rFonts w:cstheme="minorHAnsi"/>
        </w:rPr>
        <w:t xml:space="preserve">. </w:t>
      </w:r>
      <w:r w:rsidR="00F26DEE">
        <w:rPr>
          <w:rFonts w:cstheme="minorHAnsi"/>
        </w:rPr>
        <w:t xml:space="preserve">We found that the governorate of </w:t>
      </w:r>
      <w:r w:rsidR="00F26DEE" w:rsidRPr="00903A46">
        <w:rPr>
          <w:rFonts w:cstheme="minorHAnsi"/>
          <w:i/>
          <w:iCs/>
        </w:rPr>
        <w:t>Al-</w:t>
      </w:r>
      <w:proofErr w:type="spellStart"/>
      <w:r w:rsidR="00F26DEE" w:rsidRPr="00903A46">
        <w:rPr>
          <w:rFonts w:cstheme="minorHAnsi"/>
          <w:i/>
          <w:iCs/>
        </w:rPr>
        <w:t>Hasakeh</w:t>
      </w:r>
      <w:proofErr w:type="spellEnd"/>
      <w:r w:rsidR="00F26DEE">
        <w:rPr>
          <w:rFonts w:cstheme="minorHAnsi"/>
        </w:rPr>
        <w:t xml:space="preserve"> was not significantly different from </w:t>
      </w:r>
      <w:proofErr w:type="spellStart"/>
      <w:r w:rsidR="00F26DEE" w:rsidRPr="00903A46">
        <w:rPr>
          <w:rFonts w:cstheme="minorHAnsi"/>
          <w:i/>
          <w:iCs/>
        </w:rPr>
        <w:t>Dar’a</w:t>
      </w:r>
      <w:proofErr w:type="spellEnd"/>
      <w:r w:rsidR="00F26DEE">
        <w:rPr>
          <w:rFonts w:cstheme="minorHAnsi"/>
        </w:rPr>
        <w:t xml:space="preserve"> </w:t>
      </w:r>
      <w:r w:rsidR="00972838">
        <w:rPr>
          <w:rFonts w:cstheme="minorHAnsi"/>
        </w:rPr>
        <w:t>or</w:t>
      </w:r>
      <w:r w:rsidR="00F26DEE">
        <w:rPr>
          <w:rFonts w:cstheme="minorHAnsi"/>
        </w:rPr>
        <w:t xml:space="preserve"> </w:t>
      </w:r>
      <w:r w:rsidR="00F26DEE" w:rsidRPr="00903A46">
        <w:rPr>
          <w:rFonts w:cstheme="minorHAnsi"/>
          <w:i/>
          <w:iCs/>
        </w:rPr>
        <w:t>Quneitra</w:t>
      </w:r>
      <w:r w:rsidR="00F26DEE">
        <w:rPr>
          <w:rFonts w:cstheme="minorHAnsi"/>
        </w:rPr>
        <w:t xml:space="preserve">, but all other parings of governorates were significantly different from one another. </w:t>
      </w:r>
    </w:p>
    <w:p w14:paraId="70F7A57D" w14:textId="03B9A9EA" w:rsidR="00AB0F25" w:rsidRPr="008A0AB3" w:rsidRDefault="00AB0F25" w:rsidP="00B21257">
      <w:pPr>
        <w:spacing w:line="240" w:lineRule="auto"/>
        <w:jc w:val="both"/>
        <w:rPr>
          <w:rFonts w:cstheme="minorHAnsi"/>
        </w:rPr>
      </w:pPr>
      <w:r w:rsidRPr="00C5318E">
        <w:rPr>
          <w:rFonts w:cstheme="minorHAnsi"/>
          <w:i/>
          <w:iCs/>
        </w:rPr>
        <w:t>Table 9: Pairwise Wilcoxon Rank-Sum Tests comparing the</w:t>
      </w:r>
      <w:r w:rsidR="00C5318E">
        <w:rPr>
          <w:rFonts w:cstheme="minorHAnsi"/>
          <w:i/>
          <w:iCs/>
        </w:rPr>
        <w:t xml:space="preserve"> weekly</w:t>
      </w:r>
      <w:r w:rsidRPr="00C5318E">
        <w:rPr>
          <w:rFonts w:cstheme="minorHAnsi"/>
          <w:i/>
          <w:iCs/>
        </w:rPr>
        <w:t xml:space="preserve"> incidence of measles between each year</w:t>
      </w:r>
      <w:r>
        <w:rPr>
          <w:rFonts w:cstheme="minorHAnsi"/>
        </w:rPr>
        <w:t>.</w:t>
      </w:r>
    </w:p>
    <w:tbl>
      <w:tblPr>
        <w:tblStyle w:val="TableGrid"/>
        <w:tblW w:w="0" w:type="auto"/>
        <w:tblInd w:w="-185" w:type="dxa"/>
        <w:tblLook w:val="04A0" w:firstRow="1" w:lastRow="0" w:firstColumn="1" w:lastColumn="0" w:noHBand="0" w:noVBand="1"/>
      </w:tblPr>
      <w:tblGrid>
        <w:gridCol w:w="1700"/>
        <w:gridCol w:w="1515"/>
        <w:gridCol w:w="1515"/>
        <w:gridCol w:w="1515"/>
        <w:gridCol w:w="1515"/>
      </w:tblGrid>
      <w:tr w:rsidR="000176DC" w:rsidRPr="008A0AB3" w14:paraId="6A713E66" w14:textId="77777777" w:rsidTr="006826D7">
        <w:trPr>
          <w:trHeight w:val="410"/>
        </w:trPr>
        <w:tc>
          <w:tcPr>
            <w:tcW w:w="1700" w:type="dxa"/>
          </w:tcPr>
          <w:p w14:paraId="491909E1" w14:textId="682F6B2E" w:rsidR="000176DC" w:rsidRPr="00AB0F25" w:rsidRDefault="00AB0F25" w:rsidP="00572DF8">
            <w:pPr>
              <w:jc w:val="center"/>
              <w:rPr>
                <w:rFonts w:cstheme="minorHAnsi"/>
                <w:b/>
                <w:bCs/>
                <w:i/>
                <w:iCs/>
              </w:rPr>
            </w:pPr>
            <w:r w:rsidRPr="00AB0F25">
              <w:rPr>
                <w:rFonts w:cstheme="minorHAnsi"/>
                <w:b/>
                <w:bCs/>
                <w:i/>
                <w:iCs/>
              </w:rPr>
              <w:t>Year</w:t>
            </w:r>
          </w:p>
        </w:tc>
        <w:tc>
          <w:tcPr>
            <w:tcW w:w="1515" w:type="dxa"/>
          </w:tcPr>
          <w:p w14:paraId="609CD048" w14:textId="7026B0FD" w:rsidR="000176DC" w:rsidRPr="008A0AB3" w:rsidRDefault="000176DC" w:rsidP="00572DF8">
            <w:pPr>
              <w:jc w:val="center"/>
              <w:rPr>
                <w:rFonts w:cstheme="minorHAnsi"/>
                <w:b/>
                <w:bCs/>
              </w:rPr>
            </w:pPr>
            <w:r w:rsidRPr="008A0AB3">
              <w:rPr>
                <w:rFonts w:cstheme="minorHAnsi"/>
                <w:b/>
                <w:bCs/>
              </w:rPr>
              <w:t>2015</w:t>
            </w:r>
          </w:p>
        </w:tc>
        <w:tc>
          <w:tcPr>
            <w:tcW w:w="1515" w:type="dxa"/>
          </w:tcPr>
          <w:p w14:paraId="7AEF484C" w14:textId="39555C4D" w:rsidR="000176DC" w:rsidRPr="008A0AB3" w:rsidRDefault="000176DC" w:rsidP="00572DF8">
            <w:pPr>
              <w:jc w:val="center"/>
              <w:rPr>
                <w:rFonts w:cstheme="minorHAnsi"/>
                <w:b/>
                <w:bCs/>
              </w:rPr>
            </w:pPr>
            <w:r w:rsidRPr="008A0AB3">
              <w:rPr>
                <w:rFonts w:cstheme="minorHAnsi"/>
                <w:b/>
                <w:bCs/>
              </w:rPr>
              <w:t>2016</w:t>
            </w:r>
          </w:p>
        </w:tc>
        <w:tc>
          <w:tcPr>
            <w:tcW w:w="1515" w:type="dxa"/>
          </w:tcPr>
          <w:p w14:paraId="48B58C43" w14:textId="338E83ED" w:rsidR="000176DC" w:rsidRPr="008A0AB3" w:rsidRDefault="000176DC" w:rsidP="00572DF8">
            <w:pPr>
              <w:jc w:val="center"/>
              <w:rPr>
                <w:rFonts w:cstheme="minorHAnsi"/>
                <w:b/>
                <w:bCs/>
              </w:rPr>
            </w:pPr>
            <w:r w:rsidRPr="008A0AB3">
              <w:rPr>
                <w:rFonts w:cstheme="minorHAnsi"/>
                <w:b/>
                <w:bCs/>
              </w:rPr>
              <w:t>2017</w:t>
            </w:r>
          </w:p>
        </w:tc>
        <w:tc>
          <w:tcPr>
            <w:tcW w:w="1515" w:type="dxa"/>
          </w:tcPr>
          <w:p w14:paraId="77D2BB88" w14:textId="3DBC8F04" w:rsidR="000176DC" w:rsidRPr="008A0AB3" w:rsidRDefault="000176DC" w:rsidP="00572DF8">
            <w:pPr>
              <w:jc w:val="center"/>
              <w:rPr>
                <w:rFonts w:cstheme="minorHAnsi"/>
                <w:b/>
                <w:bCs/>
              </w:rPr>
            </w:pPr>
            <w:r w:rsidRPr="008A0AB3">
              <w:rPr>
                <w:rFonts w:cstheme="minorHAnsi"/>
                <w:b/>
                <w:bCs/>
              </w:rPr>
              <w:t>2018</w:t>
            </w:r>
          </w:p>
        </w:tc>
      </w:tr>
      <w:tr w:rsidR="000176DC" w:rsidRPr="008A0AB3" w14:paraId="7EBC41F2" w14:textId="77777777" w:rsidTr="006826D7">
        <w:trPr>
          <w:trHeight w:val="410"/>
        </w:trPr>
        <w:tc>
          <w:tcPr>
            <w:tcW w:w="1700" w:type="dxa"/>
          </w:tcPr>
          <w:p w14:paraId="1573C1C6" w14:textId="253FAF38" w:rsidR="000176DC" w:rsidRPr="008A0AB3" w:rsidRDefault="00A86C91" w:rsidP="00572DF8">
            <w:pPr>
              <w:jc w:val="center"/>
              <w:rPr>
                <w:rFonts w:cstheme="minorHAnsi"/>
                <w:b/>
                <w:bCs/>
              </w:rPr>
            </w:pPr>
            <w:r w:rsidRPr="008A0AB3">
              <w:rPr>
                <w:rFonts w:cstheme="minorHAnsi"/>
                <w:b/>
                <w:bCs/>
              </w:rPr>
              <w:t>2016</w:t>
            </w:r>
          </w:p>
        </w:tc>
        <w:tc>
          <w:tcPr>
            <w:tcW w:w="1515" w:type="dxa"/>
            <w:shd w:val="clear" w:color="auto" w:fill="E2EFD9" w:themeFill="accent6" w:themeFillTint="33"/>
          </w:tcPr>
          <w:p w14:paraId="14DD7FEE" w14:textId="76837FC5" w:rsidR="000176DC" w:rsidRPr="008A0AB3" w:rsidRDefault="00A86C91" w:rsidP="00572DF8">
            <w:pPr>
              <w:jc w:val="center"/>
              <w:rPr>
                <w:rFonts w:cstheme="minorHAnsi"/>
                <w:vertAlign w:val="superscript"/>
              </w:rPr>
            </w:pPr>
            <w:r w:rsidRPr="008A0AB3">
              <w:rPr>
                <w:rFonts w:cstheme="minorHAnsi"/>
              </w:rPr>
              <w:t>1.9</w:t>
            </w:r>
            <w:r w:rsidR="006774B9"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-5</w:t>
            </w:r>
          </w:p>
        </w:tc>
        <w:tc>
          <w:tcPr>
            <w:tcW w:w="1515" w:type="dxa"/>
            <w:shd w:val="clear" w:color="auto" w:fill="AEAAAA" w:themeFill="background2" w:themeFillShade="BF"/>
          </w:tcPr>
          <w:p w14:paraId="10818D61" w14:textId="119E59BB" w:rsidR="000176DC" w:rsidRPr="008A0AB3" w:rsidRDefault="00A86C91" w:rsidP="00572DF8">
            <w:pPr>
              <w:jc w:val="center"/>
              <w:rPr>
                <w:rFonts w:cstheme="minorHAnsi"/>
              </w:rPr>
            </w:pPr>
            <w:r w:rsidRPr="008A0AB3">
              <w:rPr>
                <w:rFonts w:cstheme="minorHAnsi"/>
              </w:rPr>
              <w:t>-</w:t>
            </w:r>
          </w:p>
        </w:tc>
        <w:tc>
          <w:tcPr>
            <w:tcW w:w="1515" w:type="dxa"/>
            <w:shd w:val="clear" w:color="auto" w:fill="AEAAAA" w:themeFill="background2" w:themeFillShade="BF"/>
          </w:tcPr>
          <w:p w14:paraId="55197364" w14:textId="02E51A41" w:rsidR="000176DC" w:rsidRPr="008A0AB3" w:rsidRDefault="00A86C91" w:rsidP="00572DF8">
            <w:pPr>
              <w:jc w:val="center"/>
              <w:rPr>
                <w:rFonts w:cstheme="minorHAnsi"/>
              </w:rPr>
            </w:pPr>
            <w:r w:rsidRPr="008A0AB3">
              <w:rPr>
                <w:rFonts w:cstheme="minorHAnsi"/>
              </w:rPr>
              <w:t>-</w:t>
            </w:r>
          </w:p>
        </w:tc>
        <w:tc>
          <w:tcPr>
            <w:tcW w:w="1515" w:type="dxa"/>
            <w:shd w:val="clear" w:color="auto" w:fill="AEAAAA" w:themeFill="background2" w:themeFillShade="BF"/>
          </w:tcPr>
          <w:p w14:paraId="4C6CA329" w14:textId="141CBD0C" w:rsidR="000176DC" w:rsidRPr="008A0AB3" w:rsidRDefault="00A86C91" w:rsidP="00572DF8">
            <w:pPr>
              <w:jc w:val="center"/>
              <w:rPr>
                <w:rFonts w:cstheme="minorHAnsi"/>
              </w:rPr>
            </w:pPr>
            <w:r w:rsidRPr="008A0AB3">
              <w:rPr>
                <w:rFonts w:cstheme="minorHAnsi"/>
              </w:rPr>
              <w:t>-</w:t>
            </w:r>
          </w:p>
        </w:tc>
      </w:tr>
      <w:tr w:rsidR="00A86C91" w:rsidRPr="008A0AB3" w14:paraId="17603827" w14:textId="77777777" w:rsidTr="006826D7">
        <w:trPr>
          <w:trHeight w:val="404"/>
        </w:trPr>
        <w:tc>
          <w:tcPr>
            <w:tcW w:w="1700" w:type="dxa"/>
          </w:tcPr>
          <w:p w14:paraId="173AC9E4" w14:textId="3C90496D" w:rsidR="00A86C91" w:rsidRPr="008A0AB3" w:rsidRDefault="00A86C91" w:rsidP="00572DF8">
            <w:pPr>
              <w:jc w:val="center"/>
              <w:rPr>
                <w:rFonts w:cstheme="minorHAnsi"/>
                <w:b/>
                <w:bCs/>
              </w:rPr>
            </w:pPr>
            <w:r w:rsidRPr="008A0AB3">
              <w:rPr>
                <w:rFonts w:cstheme="minorHAnsi"/>
                <w:b/>
                <w:bCs/>
              </w:rPr>
              <w:t>2017</w:t>
            </w:r>
          </w:p>
        </w:tc>
        <w:tc>
          <w:tcPr>
            <w:tcW w:w="1515" w:type="dxa"/>
            <w:shd w:val="clear" w:color="auto" w:fill="E2EFD9" w:themeFill="accent6" w:themeFillTint="33"/>
          </w:tcPr>
          <w:p w14:paraId="455FF5BC" w14:textId="64D84FDF" w:rsidR="00A86C91" w:rsidRPr="008A0AB3" w:rsidRDefault="00A86C91" w:rsidP="00572DF8">
            <w:pPr>
              <w:jc w:val="center"/>
              <w:rPr>
                <w:rFonts w:cstheme="minorHAnsi"/>
                <w:vertAlign w:val="superscript"/>
              </w:rPr>
            </w:pPr>
            <w:r w:rsidRPr="008A0AB3">
              <w:rPr>
                <w:rFonts w:cstheme="minorHAnsi"/>
              </w:rPr>
              <w:t xml:space="preserve">6.4 </w:t>
            </w:r>
            <m:oMath>
              <m:r>
                <w:rPr>
                  <w:rFonts w:ascii="Cambria Math" w:hAnsi="Cambria Math" w:cstheme="minorHAnsi"/>
                </w:rPr>
                <m:t>×</m:t>
              </m:r>
            </m:oMath>
            <w:r w:rsidRPr="008A0AB3">
              <w:rPr>
                <w:rFonts w:cstheme="minorHAnsi"/>
              </w:rPr>
              <w:t>10</w:t>
            </w:r>
            <w:r w:rsidRPr="008A0AB3">
              <w:rPr>
                <w:rFonts w:cstheme="minorHAnsi"/>
                <w:vertAlign w:val="superscript"/>
              </w:rPr>
              <w:t>-11</w:t>
            </w:r>
          </w:p>
        </w:tc>
        <w:tc>
          <w:tcPr>
            <w:tcW w:w="1515" w:type="dxa"/>
            <w:shd w:val="clear" w:color="auto" w:fill="E2EFD9" w:themeFill="accent6" w:themeFillTint="33"/>
          </w:tcPr>
          <w:p w14:paraId="0D631932" w14:textId="7067A3D9" w:rsidR="00A86C91" w:rsidRPr="008A0AB3" w:rsidRDefault="00A86C91" w:rsidP="00572DF8">
            <w:pPr>
              <w:jc w:val="center"/>
              <w:rPr>
                <w:rFonts w:cstheme="minorHAnsi"/>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515" w:type="dxa"/>
            <w:shd w:val="clear" w:color="auto" w:fill="AEAAAA" w:themeFill="background2" w:themeFillShade="BF"/>
          </w:tcPr>
          <w:p w14:paraId="2DCA5C38" w14:textId="2A2CCF62" w:rsidR="00A86C91" w:rsidRPr="008A0AB3" w:rsidRDefault="00A86C91" w:rsidP="00572DF8">
            <w:pPr>
              <w:jc w:val="center"/>
              <w:rPr>
                <w:rFonts w:cstheme="minorHAnsi"/>
              </w:rPr>
            </w:pPr>
            <w:r w:rsidRPr="008A0AB3">
              <w:rPr>
                <w:rFonts w:cstheme="minorHAnsi"/>
              </w:rPr>
              <w:t>-</w:t>
            </w:r>
          </w:p>
        </w:tc>
        <w:tc>
          <w:tcPr>
            <w:tcW w:w="1515" w:type="dxa"/>
            <w:shd w:val="clear" w:color="auto" w:fill="AEAAAA" w:themeFill="background2" w:themeFillShade="BF"/>
          </w:tcPr>
          <w:p w14:paraId="4740AE01" w14:textId="2D8D22B1" w:rsidR="00A86C91" w:rsidRPr="008A0AB3" w:rsidRDefault="00A86C91" w:rsidP="00572DF8">
            <w:pPr>
              <w:jc w:val="center"/>
              <w:rPr>
                <w:rFonts w:cstheme="minorHAnsi"/>
              </w:rPr>
            </w:pPr>
            <w:r w:rsidRPr="008A0AB3">
              <w:rPr>
                <w:rFonts w:cstheme="minorHAnsi"/>
              </w:rPr>
              <w:t>-</w:t>
            </w:r>
          </w:p>
        </w:tc>
      </w:tr>
      <w:tr w:rsidR="00A86C91" w:rsidRPr="008A0AB3" w14:paraId="39621757" w14:textId="77777777" w:rsidTr="006826D7">
        <w:trPr>
          <w:trHeight w:val="410"/>
        </w:trPr>
        <w:tc>
          <w:tcPr>
            <w:tcW w:w="1700" w:type="dxa"/>
          </w:tcPr>
          <w:p w14:paraId="6156F733" w14:textId="6DE406A2" w:rsidR="00A86C91" w:rsidRPr="008A0AB3" w:rsidRDefault="00A86C91" w:rsidP="00572DF8">
            <w:pPr>
              <w:jc w:val="center"/>
              <w:rPr>
                <w:rFonts w:cstheme="minorHAnsi"/>
                <w:b/>
                <w:bCs/>
              </w:rPr>
            </w:pPr>
            <w:r w:rsidRPr="008A0AB3">
              <w:rPr>
                <w:rFonts w:cstheme="minorHAnsi"/>
                <w:b/>
                <w:bCs/>
              </w:rPr>
              <w:t>2018</w:t>
            </w:r>
          </w:p>
        </w:tc>
        <w:tc>
          <w:tcPr>
            <w:tcW w:w="1515" w:type="dxa"/>
            <w:shd w:val="clear" w:color="auto" w:fill="E2EFD9" w:themeFill="accent6" w:themeFillTint="33"/>
          </w:tcPr>
          <w:p w14:paraId="605640DC" w14:textId="37B86505" w:rsidR="00A86C91" w:rsidRPr="008A0AB3" w:rsidRDefault="00A86C91" w:rsidP="00572DF8">
            <w:pPr>
              <w:jc w:val="center"/>
              <w:rPr>
                <w:rFonts w:cstheme="minorHAnsi"/>
                <w:vertAlign w:val="superscript"/>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515" w:type="dxa"/>
            <w:shd w:val="clear" w:color="auto" w:fill="E2EFD9" w:themeFill="accent6" w:themeFillTint="33"/>
          </w:tcPr>
          <w:p w14:paraId="68030FE3" w14:textId="2DC3A7A2" w:rsidR="00A86C91" w:rsidRPr="008A0AB3" w:rsidRDefault="00A86C91" w:rsidP="00572DF8">
            <w:pPr>
              <w:jc w:val="center"/>
              <w:rPr>
                <w:rFonts w:cstheme="minorHAnsi"/>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515" w:type="dxa"/>
            <w:shd w:val="clear" w:color="auto" w:fill="E2EFD9" w:themeFill="accent6" w:themeFillTint="33"/>
          </w:tcPr>
          <w:p w14:paraId="58855ABE" w14:textId="19CFC7DA" w:rsidR="00A86C91" w:rsidRPr="008A0AB3" w:rsidRDefault="00A86C91" w:rsidP="00572DF8">
            <w:pPr>
              <w:jc w:val="center"/>
              <w:rPr>
                <w:rFonts w:cstheme="minorHAnsi"/>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515" w:type="dxa"/>
            <w:shd w:val="clear" w:color="auto" w:fill="AEAAAA" w:themeFill="background2" w:themeFillShade="BF"/>
          </w:tcPr>
          <w:p w14:paraId="0EF71EB7" w14:textId="1A78B605" w:rsidR="00A86C91" w:rsidRPr="008A0AB3" w:rsidRDefault="00A86C91" w:rsidP="00572DF8">
            <w:pPr>
              <w:jc w:val="center"/>
              <w:rPr>
                <w:rFonts w:cstheme="minorHAnsi"/>
              </w:rPr>
            </w:pPr>
            <w:r w:rsidRPr="008A0AB3">
              <w:rPr>
                <w:rFonts w:cstheme="minorHAnsi"/>
              </w:rPr>
              <w:t>-</w:t>
            </w:r>
          </w:p>
        </w:tc>
      </w:tr>
      <w:tr w:rsidR="00A86C91" w:rsidRPr="008A0AB3" w14:paraId="770E1733" w14:textId="77777777" w:rsidTr="006826D7">
        <w:trPr>
          <w:trHeight w:val="410"/>
        </w:trPr>
        <w:tc>
          <w:tcPr>
            <w:tcW w:w="1700" w:type="dxa"/>
          </w:tcPr>
          <w:p w14:paraId="03263BAD" w14:textId="51F063D2" w:rsidR="00A86C91" w:rsidRPr="008A0AB3" w:rsidRDefault="00A86C91" w:rsidP="00572DF8">
            <w:pPr>
              <w:jc w:val="center"/>
              <w:rPr>
                <w:rFonts w:cstheme="minorHAnsi"/>
                <w:b/>
                <w:bCs/>
              </w:rPr>
            </w:pPr>
            <w:r w:rsidRPr="008A0AB3">
              <w:rPr>
                <w:rFonts w:cstheme="minorHAnsi"/>
                <w:b/>
                <w:bCs/>
              </w:rPr>
              <w:t>2019</w:t>
            </w:r>
          </w:p>
        </w:tc>
        <w:tc>
          <w:tcPr>
            <w:tcW w:w="1515" w:type="dxa"/>
            <w:shd w:val="clear" w:color="auto" w:fill="E2EFD9" w:themeFill="accent6" w:themeFillTint="33"/>
          </w:tcPr>
          <w:p w14:paraId="6CCC11DE" w14:textId="44ADC49C" w:rsidR="00A86C91" w:rsidRPr="008A0AB3" w:rsidRDefault="00A86C91" w:rsidP="00572DF8">
            <w:pPr>
              <w:jc w:val="center"/>
              <w:rPr>
                <w:rFonts w:cstheme="minorHAnsi"/>
                <w:vertAlign w:val="superscript"/>
              </w:rPr>
            </w:pPr>
            <w:r w:rsidRPr="008A0AB3">
              <w:rPr>
                <w:rFonts w:cstheme="minorHAnsi"/>
              </w:rPr>
              <w:t xml:space="preserve">1.9 </w:t>
            </w:r>
            <m:oMath>
              <m:r>
                <w:rPr>
                  <w:rFonts w:ascii="Cambria Math" w:hAnsi="Cambria Math" w:cstheme="minorHAnsi"/>
                </w:rPr>
                <m:t>×</m:t>
              </m:r>
            </m:oMath>
            <w:r w:rsidRPr="008A0AB3">
              <w:rPr>
                <w:rFonts w:cstheme="minorHAnsi"/>
              </w:rPr>
              <w:t>10</w:t>
            </w:r>
            <w:r w:rsidRPr="008A0AB3">
              <w:rPr>
                <w:rFonts w:cstheme="minorHAnsi"/>
                <w:vertAlign w:val="superscript"/>
              </w:rPr>
              <w:t>-5</w:t>
            </w:r>
          </w:p>
        </w:tc>
        <w:tc>
          <w:tcPr>
            <w:tcW w:w="1515" w:type="dxa"/>
            <w:shd w:val="clear" w:color="auto" w:fill="F2DADA"/>
          </w:tcPr>
          <w:p w14:paraId="6BD6706D" w14:textId="3389EF79" w:rsidR="00A86C91" w:rsidRPr="008A0AB3" w:rsidRDefault="00A86C91" w:rsidP="00572DF8">
            <w:pPr>
              <w:jc w:val="center"/>
              <w:rPr>
                <w:rFonts w:cstheme="minorHAnsi"/>
              </w:rPr>
            </w:pPr>
            <w:r w:rsidRPr="008A0AB3">
              <w:rPr>
                <w:rFonts w:cstheme="minorHAnsi"/>
              </w:rPr>
              <w:t>0.27</w:t>
            </w:r>
          </w:p>
        </w:tc>
        <w:tc>
          <w:tcPr>
            <w:tcW w:w="1515" w:type="dxa"/>
            <w:shd w:val="clear" w:color="auto" w:fill="E2EFD9" w:themeFill="accent6" w:themeFillTint="33"/>
          </w:tcPr>
          <w:p w14:paraId="1CA40368" w14:textId="58C6A71D" w:rsidR="00A86C91" w:rsidRPr="008A0AB3" w:rsidRDefault="00A86C91" w:rsidP="00572DF8">
            <w:pPr>
              <w:jc w:val="center"/>
              <w:rPr>
                <w:rFonts w:cstheme="minorHAnsi"/>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515" w:type="dxa"/>
            <w:shd w:val="clear" w:color="auto" w:fill="E2EFD9" w:themeFill="accent6" w:themeFillTint="33"/>
          </w:tcPr>
          <w:p w14:paraId="5B235F5B" w14:textId="7588CC58" w:rsidR="00A86C91" w:rsidRPr="008A0AB3" w:rsidRDefault="00A86C91" w:rsidP="00572DF8">
            <w:pPr>
              <w:jc w:val="center"/>
              <w:rPr>
                <w:rFonts w:cstheme="minorHAnsi"/>
              </w:rPr>
            </w:pPr>
            <w:r w:rsidRPr="008A0AB3">
              <w:rPr>
                <w:rFonts w:cstheme="minorHAnsi"/>
              </w:rPr>
              <w:t>&lt; 2</w:t>
            </w:r>
            <w:r w:rsidR="00541205">
              <w:rPr>
                <w:rFonts w:cstheme="minorHAnsi"/>
              </w:rPr>
              <w:t>.2</w:t>
            </w:r>
            <w:r w:rsidRPr="008A0AB3">
              <w:rPr>
                <w:rFonts w:cstheme="minorHAnsi"/>
              </w:rPr>
              <w:t xml:space="preserve"> </w:t>
            </w:r>
            <m:oMath>
              <m:r>
                <w:rPr>
                  <w:rFonts w:ascii="Cambria Math" w:hAnsi="Cambria Math" w:cstheme="minorHAnsi"/>
                </w:rPr>
                <m:t>×</m:t>
              </m:r>
            </m:oMath>
            <w:r w:rsidRPr="008A0AB3">
              <w:rPr>
                <w:rFonts w:cstheme="minorHAnsi"/>
              </w:rPr>
              <w:t>10</w:t>
            </w:r>
            <w:r w:rsidRPr="008A0AB3">
              <w:rPr>
                <w:rFonts w:cstheme="minorHAnsi"/>
                <w:vertAlign w:val="superscript"/>
              </w:rPr>
              <w:t>-16</w:t>
            </w:r>
          </w:p>
        </w:tc>
      </w:tr>
    </w:tbl>
    <w:p w14:paraId="23EDE6F8" w14:textId="4A944460" w:rsidR="00C5318E" w:rsidRPr="008A0AB3" w:rsidRDefault="00C5318E" w:rsidP="00C5318E">
      <w:pPr>
        <w:spacing w:line="240" w:lineRule="auto"/>
        <w:jc w:val="both"/>
        <w:rPr>
          <w:rFonts w:cstheme="minorHAnsi"/>
        </w:rPr>
      </w:pPr>
      <w:r w:rsidRPr="00C5318E">
        <w:rPr>
          <w:rFonts w:cstheme="minorHAnsi"/>
          <w:i/>
          <w:iCs/>
        </w:rPr>
        <w:t>Table 9: Pairwise Wilcoxon Rank-Sum Tests comparing the</w:t>
      </w:r>
      <w:r>
        <w:rPr>
          <w:rFonts w:cstheme="minorHAnsi"/>
          <w:i/>
          <w:iCs/>
        </w:rPr>
        <w:t xml:space="preserve"> weekly</w:t>
      </w:r>
      <w:r w:rsidRPr="00C5318E">
        <w:rPr>
          <w:rFonts w:cstheme="minorHAnsi"/>
          <w:i/>
          <w:iCs/>
        </w:rPr>
        <w:t xml:space="preserve"> incidence of measles between each </w:t>
      </w:r>
      <w:r>
        <w:rPr>
          <w:rFonts w:cstheme="minorHAnsi"/>
          <w:i/>
          <w:iCs/>
        </w:rPr>
        <w:t>governorate</w:t>
      </w:r>
      <w:r>
        <w:rPr>
          <w:rFonts w:cstheme="minorHAnsi"/>
        </w:rPr>
        <w:t>.</w:t>
      </w:r>
    </w:p>
    <w:tbl>
      <w:tblPr>
        <w:tblStyle w:val="TableGrid"/>
        <w:tblW w:w="11352" w:type="dxa"/>
        <w:tblInd w:w="-805" w:type="dxa"/>
        <w:tblLook w:val="04A0" w:firstRow="1" w:lastRow="0" w:firstColumn="1" w:lastColumn="0" w:noHBand="0" w:noVBand="1"/>
      </w:tblPr>
      <w:tblGrid>
        <w:gridCol w:w="2157"/>
        <w:gridCol w:w="1382"/>
        <w:gridCol w:w="1174"/>
        <w:gridCol w:w="1106"/>
        <w:gridCol w:w="1104"/>
        <w:gridCol w:w="1102"/>
        <w:gridCol w:w="1119"/>
        <w:gridCol w:w="1105"/>
        <w:gridCol w:w="1103"/>
      </w:tblGrid>
      <w:tr w:rsidR="00CC619B" w:rsidRPr="008A0AB3" w14:paraId="6B0C0A25" w14:textId="77777777" w:rsidTr="001042E1">
        <w:trPr>
          <w:trHeight w:val="982"/>
        </w:trPr>
        <w:tc>
          <w:tcPr>
            <w:tcW w:w="2157" w:type="dxa"/>
          </w:tcPr>
          <w:p w14:paraId="7A7C3E86" w14:textId="1717D43C" w:rsidR="00747A43" w:rsidRPr="008A0AB3" w:rsidRDefault="00747A43" w:rsidP="00572DF8">
            <w:pPr>
              <w:rPr>
                <w:rFonts w:cstheme="minorHAnsi"/>
                <w:i/>
                <w:iCs/>
                <w:noProof/>
              </w:rPr>
            </w:pPr>
            <w:r w:rsidRPr="008A0AB3">
              <w:rPr>
                <w:rFonts w:cstheme="minorHAnsi"/>
                <w:i/>
                <w:iCs/>
                <w:noProof/>
              </w:rPr>
              <w:t>Pairwise</w:t>
            </w:r>
            <w:r w:rsidR="001042E1">
              <w:rPr>
                <w:rFonts w:cstheme="minorHAnsi"/>
                <w:i/>
                <w:iCs/>
                <w:noProof/>
              </w:rPr>
              <w:t xml:space="preserve"> comparisons using Wilxocon rank sum</w:t>
            </w:r>
            <w:r w:rsidRPr="008A0AB3">
              <w:rPr>
                <w:rFonts w:cstheme="minorHAnsi"/>
                <w:i/>
                <w:iCs/>
                <w:noProof/>
              </w:rPr>
              <w:t xml:space="preserve"> Test of Incidence by Governorate</w:t>
            </w:r>
          </w:p>
        </w:tc>
        <w:tc>
          <w:tcPr>
            <w:tcW w:w="1382" w:type="dxa"/>
            <w:vAlign w:val="center"/>
          </w:tcPr>
          <w:p w14:paraId="0B779B09" w14:textId="5BCB2987" w:rsidR="00747A43" w:rsidRPr="00856DFC" w:rsidRDefault="00747A43" w:rsidP="00572DF8">
            <w:pPr>
              <w:jc w:val="center"/>
              <w:rPr>
                <w:rFonts w:cstheme="minorHAnsi"/>
                <w:b/>
                <w:bCs/>
                <w:i/>
                <w:iCs/>
                <w:noProof/>
              </w:rPr>
            </w:pPr>
            <w:r w:rsidRPr="00856DFC">
              <w:rPr>
                <w:rFonts w:cstheme="minorHAnsi"/>
                <w:b/>
                <w:bCs/>
                <w:i/>
                <w:iCs/>
                <w:noProof/>
              </w:rPr>
              <w:t>Al-Hasakeh</w:t>
            </w:r>
          </w:p>
        </w:tc>
        <w:tc>
          <w:tcPr>
            <w:tcW w:w="1174" w:type="dxa"/>
            <w:vAlign w:val="center"/>
          </w:tcPr>
          <w:p w14:paraId="06836198" w14:textId="543E5767" w:rsidR="00747A43" w:rsidRPr="00856DFC" w:rsidRDefault="00747A43" w:rsidP="00572DF8">
            <w:pPr>
              <w:jc w:val="center"/>
              <w:rPr>
                <w:rFonts w:cstheme="minorHAnsi"/>
                <w:b/>
                <w:bCs/>
                <w:i/>
                <w:iCs/>
                <w:noProof/>
              </w:rPr>
            </w:pPr>
            <w:r w:rsidRPr="00856DFC">
              <w:rPr>
                <w:rFonts w:cstheme="minorHAnsi"/>
                <w:b/>
                <w:bCs/>
                <w:i/>
                <w:iCs/>
                <w:noProof/>
              </w:rPr>
              <w:t>Aleppo</w:t>
            </w:r>
          </w:p>
        </w:tc>
        <w:tc>
          <w:tcPr>
            <w:tcW w:w="1106" w:type="dxa"/>
            <w:vAlign w:val="center"/>
          </w:tcPr>
          <w:p w14:paraId="7943B5F8" w14:textId="4D6CDCF1" w:rsidR="00747A43" w:rsidRPr="00856DFC" w:rsidRDefault="00747A43" w:rsidP="00572DF8">
            <w:pPr>
              <w:jc w:val="center"/>
              <w:rPr>
                <w:rFonts w:cstheme="minorHAnsi"/>
                <w:b/>
                <w:bCs/>
                <w:i/>
                <w:iCs/>
                <w:noProof/>
              </w:rPr>
            </w:pPr>
            <w:r w:rsidRPr="00856DFC">
              <w:rPr>
                <w:rFonts w:cstheme="minorHAnsi"/>
                <w:b/>
                <w:bCs/>
                <w:i/>
                <w:iCs/>
                <w:noProof/>
              </w:rPr>
              <w:t>Ar-Raqqa</w:t>
            </w:r>
          </w:p>
        </w:tc>
        <w:tc>
          <w:tcPr>
            <w:tcW w:w="1104" w:type="dxa"/>
            <w:vAlign w:val="center"/>
          </w:tcPr>
          <w:p w14:paraId="35A8DC50" w14:textId="5ED6DC70" w:rsidR="00747A43" w:rsidRPr="00856DFC" w:rsidRDefault="00747A43" w:rsidP="00572DF8">
            <w:pPr>
              <w:jc w:val="center"/>
              <w:rPr>
                <w:rFonts w:cstheme="minorHAnsi"/>
                <w:b/>
                <w:bCs/>
                <w:i/>
                <w:iCs/>
                <w:noProof/>
              </w:rPr>
            </w:pPr>
            <w:r w:rsidRPr="00856DFC">
              <w:rPr>
                <w:rFonts w:cstheme="minorHAnsi"/>
                <w:b/>
                <w:bCs/>
                <w:i/>
                <w:iCs/>
                <w:noProof/>
              </w:rPr>
              <w:t>Dar’a</w:t>
            </w:r>
          </w:p>
        </w:tc>
        <w:tc>
          <w:tcPr>
            <w:tcW w:w="1102" w:type="dxa"/>
            <w:vAlign w:val="center"/>
          </w:tcPr>
          <w:p w14:paraId="2A18AE39" w14:textId="7E0C3CD4" w:rsidR="00747A43" w:rsidRPr="00856DFC" w:rsidRDefault="00747A43" w:rsidP="00572DF8">
            <w:pPr>
              <w:jc w:val="center"/>
              <w:rPr>
                <w:rFonts w:cstheme="minorHAnsi"/>
                <w:b/>
                <w:bCs/>
                <w:i/>
                <w:iCs/>
                <w:noProof/>
              </w:rPr>
            </w:pPr>
            <w:r w:rsidRPr="00856DFC">
              <w:rPr>
                <w:rFonts w:cstheme="minorHAnsi"/>
                <w:b/>
                <w:bCs/>
                <w:i/>
                <w:iCs/>
                <w:noProof/>
              </w:rPr>
              <w:t>Deir-ez-Zor</w:t>
            </w:r>
          </w:p>
        </w:tc>
        <w:tc>
          <w:tcPr>
            <w:tcW w:w="1119" w:type="dxa"/>
            <w:vAlign w:val="center"/>
          </w:tcPr>
          <w:p w14:paraId="0FE08D49" w14:textId="156C17FA" w:rsidR="00747A43" w:rsidRPr="00856DFC" w:rsidRDefault="00747A43" w:rsidP="00572DF8">
            <w:pPr>
              <w:jc w:val="center"/>
              <w:rPr>
                <w:rFonts w:cstheme="minorHAnsi"/>
                <w:b/>
                <w:bCs/>
                <w:i/>
                <w:iCs/>
                <w:noProof/>
              </w:rPr>
            </w:pPr>
            <w:r w:rsidRPr="00856DFC">
              <w:rPr>
                <w:rFonts w:cstheme="minorHAnsi"/>
                <w:b/>
                <w:bCs/>
                <w:i/>
                <w:iCs/>
                <w:noProof/>
              </w:rPr>
              <w:t>Hama</w:t>
            </w:r>
          </w:p>
        </w:tc>
        <w:tc>
          <w:tcPr>
            <w:tcW w:w="1105" w:type="dxa"/>
            <w:vAlign w:val="center"/>
          </w:tcPr>
          <w:p w14:paraId="03731E95" w14:textId="75749042" w:rsidR="00747A43" w:rsidRPr="00856DFC" w:rsidRDefault="00747A43" w:rsidP="00572DF8">
            <w:pPr>
              <w:jc w:val="center"/>
              <w:rPr>
                <w:rFonts w:cstheme="minorHAnsi"/>
                <w:b/>
                <w:bCs/>
                <w:i/>
                <w:iCs/>
                <w:noProof/>
              </w:rPr>
            </w:pPr>
            <w:r w:rsidRPr="00856DFC">
              <w:rPr>
                <w:rFonts w:cstheme="minorHAnsi"/>
                <w:b/>
                <w:bCs/>
                <w:i/>
                <w:iCs/>
                <w:noProof/>
              </w:rPr>
              <w:t>Homs</w:t>
            </w:r>
          </w:p>
        </w:tc>
        <w:tc>
          <w:tcPr>
            <w:tcW w:w="1103" w:type="dxa"/>
            <w:vAlign w:val="center"/>
          </w:tcPr>
          <w:p w14:paraId="3498F56C" w14:textId="62D7905D" w:rsidR="00747A43" w:rsidRPr="00856DFC" w:rsidRDefault="00747A43" w:rsidP="00572DF8">
            <w:pPr>
              <w:jc w:val="center"/>
              <w:rPr>
                <w:rFonts w:cstheme="minorHAnsi"/>
                <w:b/>
                <w:bCs/>
                <w:i/>
                <w:iCs/>
                <w:noProof/>
              </w:rPr>
            </w:pPr>
            <w:r w:rsidRPr="00856DFC">
              <w:rPr>
                <w:rFonts w:cstheme="minorHAnsi"/>
                <w:b/>
                <w:bCs/>
                <w:i/>
                <w:iCs/>
                <w:noProof/>
              </w:rPr>
              <w:t>Idleb</w:t>
            </w:r>
          </w:p>
        </w:tc>
      </w:tr>
      <w:tr w:rsidR="00CC619B" w:rsidRPr="008A0AB3" w14:paraId="3FF7015A" w14:textId="77777777" w:rsidTr="001042E1">
        <w:trPr>
          <w:trHeight w:val="251"/>
        </w:trPr>
        <w:tc>
          <w:tcPr>
            <w:tcW w:w="2157" w:type="dxa"/>
          </w:tcPr>
          <w:p w14:paraId="47EE2C72" w14:textId="65059ACE" w:rsidR="00747A43" w:rsidRPr="00856DFC" w:rsidRDefault="00747A43" w:rsidP="00572DF8">
            <w:pPr>
              <w:jc w:val="both"/>
              <w:rPr>
                <w:rFonts w:cstheme="minorHAnsi"/>
                <w:b/>
                <w:bCs/>
                <w:i/>
                <w:iCs/>
                <w:noProof/>
              </w:rPr>
            </w:pPr>
            <w:r w:rsidRPr="00856DFC">
              <w:rPr>
                <w:rFonts w:cstheme="minorHAnsi"/>
                <w:b/>
                <w:bCs/>
                <w:i/>
                <w:iCs/>
                <w:noProof/>
              </w:rPr>
              <w:t>Aleppo</w:t>
            </w:r>
          </w:p>
        </w:tc>
        <w:tc>
          <w:tcPr>
            <w:tcW w:w="1382" w:type="dxa"/>
            <w:shd w:val="clear" w:color="auto" w:fill="E2EFD9" w:themeFill="accent6" w:themeFillTint="33"/>
          </w:tcPr>
          <w:p w14:paraId="172BE6C3" w14:textId="3AA77386"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74" w:type="dxa"/>
            <w:shd w:val="clear" w:color="auto" w:fill="AEAAAA" w:themeFill="background2" w:themeFillShade="BF"/>
          </w:tcPr>
          <w:p w14:paraId="0A40760C" w14:textId="7D0A8DAE" w:rsidR="00747A43" w:rsidRPr="008A0AB3" w:rsidRDefault="00747A43" w:rsidP="00572DF8">
            <w:pPr>
              <w:jc w:val="center"/>
              <w:rPr>
                <w:rFonts w:cstheme="minorHAnsi"/>
                <w:noProof/>
              </w:rPr>
            </w:pPr>
            <w:r w:rsidRPr="008A0AB3">
              <w:rPr>
                <w:rFonts w:cstheme="minorHAnsi"/>
                <w:noProof/>
              </w:rPr>
              <w:t>-</w:t>
            </w:r>
          </w:p>
        </w:tc>
        <w:tc>
          <w:tcPr>
            <w:tcW w:w="1106" w:type="dxa"/>
            <w:shd w:val="clear" w:color="auto" w:fill="AEAAAA" w:themeFill="background2" w:themeFillShade="BF"/>
          </w:tcPr>
          <w:p w14:paraId="65FD6E78" w14:textId="18EA44C6" w:rsidR="00747A43" w:rsidRPr="008A0AB3" w:rsidRDefault="00747A43" w:rsidP="00572DF8">
            <w:pPr>
              <w:jc w:val="center"/>
              <w:rPr>
                <w:rFonts w:cstheme="minorHAnsi"/>
                <w:noProof/>
              </w:rPr>
            </w:pPr>
            <w:r w:rsidRPr="008A0AB3">
              <w:rPr>
                <w:rFonts w:cstheme="minorHAnsi"/>
                <w:noProof/>
              </w:rPr>
              <w:t>-</w:t>
            </w:r>
          </w:p>
        </w:tc>
        <w:tc>
          <w:tcPr>
            <w:tcW w:w="1104" w:type="dxa"/>
            <w:shd w:val="clear" w:color="auto" w:fill="AEAAAA" w:themeFill="background2" w:themeFillShade="BF"/>
          </w:tcPr>
          <w:p w14:paraId="4683CFB4" w14:textId="6E5D1D71" w:rsidR="00747A43" w:rsidRPr="008A0AB3" w:rsidRDefault="00747A43" w:rsidP="00572DF8">
            <w:pPr>
              <w:jc w:val="center"/>
              <w:rPr>
                <w:rFonts w:cstheme="minorHAnsi"/>
                <w:noProof/>
              </w:rPr>
            </w:pPr>
            <w:r w:rsidRPr="008A0AB3">
              <w:rPr>
                <w:rFonts w:cstheme="minorHAnsi"/>
                <w:noProof/>
              </w:rPr>
              <w:t>-</w:t>
            </w:r>
          </w:p>
        </w:tc>
        <w:tc>
          <w:tcPr>
            <w:tcW w:w="1102" w:type="dxa"/>
            <w:shd w:val="clear" w:color="auto" w:fill="AEAAAA" w:themeFill="background2" w:themeFillShade="BF"/>
          </w:tcPr>
          <w:p w14:paraId="49C40BA0" w14:textId="053F7D21" w:rsidR="00747A43" w:rsidRPr="008A0AB3" w:rsidRDefault="00747A43" w:rsidP="00572DF8">
            <w:pPr>
              <w:jc w:val="center"/>
              <w:rPr>
                <w:rFonts w:cstheme="minorHAnsi"/>
                <w:noProof/>
              </w:rPr>
            </w:pPr>
            <w:r w:rsidRPr="008A0AB3">
              <w:rPr>
                <w:rFonts w:cstheme="minorHAnsi"/>
                <w:noProof/>
              </w:rPr>
              <w:t>-</w:t>
            </w:r>
          </w:p>
        </w:tc>
        <w:tc>
          <w:tcPr>
            <w:tcW w:w="1119" w:type="dxa"/>
            <w:shd w:val="clear" w:color="auto" w:fill="AEAAAA" w:themeFill="background2" w:themeFillShade="BF"/>
          </w:tcPr>
          <w:p w14:paraId="00FECDCC" w14:textId="6FAFFEE0" w:rsidR="00747A43" w:rsidRPr="008A0AB3" w:rsidRDefault="00747A43" w:rsidP="00572DF8">
            <w:pPr>
              <w:jc w:val="center"/>
              <w:rPr>
                <w:rFonts w:cstheme="minorHAnsi"/>
                <w:noProof/>
              </w:rPr>
            </w:pPr>
            <w:r w:rsidRPr="008A0AB3">
              <w:rPr>
                <w:rFonts w:cstheme="minorHAnsi"/>
                <w:noProof/>
              </w:rPr>
              <w:t>-</w:t>
            </w:r>
          </w:p>
        </w:tc>
        <w:tc>
          <w:tcPr>
            <w:tcW w:w="1105" w:type="dxa"/>
            <w:shd w:val="clear" w:color="auto" w:fill="AEAAAA" w:themeFill="background2" w:themeFillShade="BF"/>
          </w:tcPr>
          <w:p w14:paraId="3E6D451C" w14:textId="4DD1D7CD" w:rsidR="00747A43" w:rsidRPr="008A0AB3" w:rsidRDefault="00747A43" w:rsidP="00572DF8">
            <w:pPr>
              <w:jc w:val="center"/>
              <w:rPr>
                <w:rFonts w:cstheme="minorHAnsi"/>
                <w:noProof/>
              </w:rPr>
            </w:pPr>
            <w:r w:rsidRPr="008A0AB3">
              <w:rPr>
                <w:rFonts w:cstheme="minorHAnsi"/>
                <w:noProof/>
              </w:rPr>
              <w:t>-</w:t>
            </w:r>
          </w:p>
        </w:tc>
        <w:tc>
          <w:tcPr>
            <w:tcW w:w="1103" w:type="dxa"/>
            <w:shd w:val="clear" w:color="auto" w:fill="AEAAAA" w:themeFill="background2" w:themeFillShade="BF"/>
          </w:tcPr>
          <w:p w14:paraId="4A29C853" w14:textId="0650BA34" w:rsidR="00747A43" w:rsidRPr="008A0AB3" w:rsidRDefault="00747A43" w:rsidP="00572DF8">
            <w:pPr>
              <w:jc w:val="center"/>
              <w:rPr>
                <w:rFonts w:cstheme="minorHAnsi"/>
                <w:noProof/>
              </w:rPr>
            </w:pPr>
            <w:r w:rsidRPr="008A0AB3">
              <w:rPr>
                <w:rFonts w:cstheme="minorHAnsi"/>
                <w:noProof/>
              </w:rPr>
              <w:t>-</w:t>
            </w:r>
          </w:p>
        </w:tc>
      </w:tr>
      <w:tr w:rsidR="00CC619B" w:rsidRPr="008A0AB3" w14:paraId="14F59E82" w14:textId="77777777" w:rsidTr="001042E1">
        <w:trPr>
          <w:trHeight w:val="243"/>
        </w:trPr>
        <w:tc>
          <w:tcPr>
            <w:tcW w:w="2157" w:type="dxa"/>
          </w:tcPr>
          <w:p w14:paraId="01FBBFE7" w14:textId="6D68D849" w:rsidR="00747A43" w:rsidRPr="00856DFC" w:rsidRDefault="00747A43" w:rsidP="00572DF8">
            <w:pPr>
              <w:jc w:val="both"/>
              <w:rPr>
                <w:rFonts w:cstheme="minorHAnsi"/>
                <w:b/>
                <w:bCs/>
                <w:i/>
                <w:iCs/>
                <w:noProof/>
              </w:rPr>
            </w:pPr>
            <w:r w:rsidRPr="00856DFC">
              <w:rPr>
                <w:rFonts w:cstheme="minorHAnsi"/>
                <w:b/>
                <w:bCs/>
                <w:i/>
                <w:iCs/>
                <w:noProof/>
              </w:rPr>
              <w:t>Ar-Raqqa</w:t>
            </w:r>
          </w:p>
        </w:tc>
        <w:tc>
          <w:tcPr>
            <w:tcW w:w="1382" w:type="dxa"/>
            <w:shd w:val="clear" w:color="auto" w:fill="E2EFD9" w:themeFill="accent6" w:themeFillTint="33"/>
          </w:tcPr>
          <w:p w14:paraId="31FDAB1B" w14:textId="52363339"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74" w:type="dxa"/>
            <w:shd w:val="clear" w:color="auto" w:fill="E2EFD9" w:themeFill="accent6" w:themeFillTint="33"/>
          </w:tcPr>
          <w:p w14:paraId="6B99E866" w14:textId="3CBA829C" w:rsidR="00747A43" w:rsidRPr="008A0AB3" w:rsidRDefault="00747A43" w:rsidP="00572DF8">
            <w:pPr>
              <w:jc w:val="center"/>
              <w:rPr>
                <w:rFonts w:cstheme="minorHAnsi"/>
                <w:noProof/>
              </w:rPr>
            </w:pPr>
            <w:r w:rsidRPr="008A0AB3">
              <w:rPr>
                <w:rFonts w:cstheme="minorHAnsi"/>
              </w:rPr>
              <w:t xml:space="preserve">3.8 </w:t>
            </w:r>
            <m:oMath>
              <m:r>
                <w:rPr>
                  <w:rFonts w:ascii="Cambria Math" w:hAnsi="Cambria Math" w:cstheme="minorHAnsi"/>
                </w:rPr>
                <m:t>×</m:t>
              </m:r>
            </m:oMath>
            <w:r w:rsidRPr="008A0AB3">
              <w:rPr>
                <w:rFonts w:cstheme="minorHAnsi"/>
              </w:rPr>
              <w:t>10</w:t>
            </w:r>
            <w:r w:rsidRPr="008A0AB3">
              <w:rPr>
                <w:rFonts w:cstheme="minorHAnsi"/>
                <w:vertAlign w:val="superscript"/>
              </w:rPr>
              <w:t>-7</w:t>
            </w:r>
          </w:p>
        </w:tc>
        <w:tc>
          <w:tcPr>
            <w:tcW w:w="1106" w:type="dxa"/>
            <w:shd w:val="clear" w:color="auto" w:fill="AEAAAA" w:themeFill="background2" w:themeFillShade="BF"/>
          </w:tcPr>
          <w:p w14:paraId="0A758DBD" w14:textId="0087D683" w:rsidR="00747A43" w:rsidRPr="008A0AB3" w:rsidRDefault="00747A43" w:rsidP="00572DF8">
            <w:pPr>
              <w:jc w:val="center"/>
              <w:rPr>
                <w:rFonts w:cstheme="minorHAnsi"/>
                <w:noProof/>
              </w:rPr>
            </w:pPr>
            <w:r w:rsidRPr="008A0AB3">
              <w:rPr>
                <w:rFonts w:cstheme="minorHAnsi"/>
                <w:noProof/>
              </w:rPr>
              <w:t>-</w:t>
            </w:r>
          </w:p>
        </w:tc>
        <w:tc>
          <w:tcPr>
            <w:tcW w:w="1104" w:type="dxa"/>
            <w:shd w:val="clear" w:color="auto" w:fill="AEAAAA" w:themeFill="background2" w:themeFillShade="BF"/>
          </w:tcPr>
          <w:p w14:paraId="5ACB48BA" w14:textId="763D1DB4" w:rsidR="00747A43" w:rsidRPr="008A0AB3" w:rsidRDefault="00747A43" w:rsidP="00572DF8">
            <w:pPr>
              <w:jc w:val="center"/>
              <w:rPr>
                <w:rFonts w:cstheme="minorHAnsi"/>
                <w:noProof/>
              </w:rPr>
            </w:pPr>
            <w:r w:rsidRPr="008A0AB3">
              <w:rPr>
                <w:rFonts w:cstheme="minorHAnsi"/>
                <w:noProof/>
              </w:rPr>
              <w:t>-</w:t>
            </w:r>
          </w:p>
        </w:tc>
        <w:tc>
          <w:tcPr>
            <w:tcW w:w="1102" w:type="dxa"/>
            <w:shd w:val="clear" w:color="auto" w:fill="AEAAAA" w:themeFill="background2" w:themeFillShade="BF"/>
          </w:tcPr>
          <w:p w14:paraId="43B1E2D5" w14:textId="483DA8F7" w:rsidR="00747A43" w:rsidRPr="008A0AB3" w:rsidRDefault="00747A43" w:rsidP="00572DF8">
            <w:pPr>
              <w:jc w:val="center"/>
              <w:rPr>
                <w:rFonts w:cstheme="minorHAnsi"/>
                <w:noProof/>
              </w:rPr>
            </w:pPr>
            <w:r w:rsidRPr="008A0AB3">
              <w:rPr>
                <w:rFonts w:cstheme="minorHAnsi"/>
                <w:noProof/>
              </w:rPr>
              <w:t>-</w:t>
            </w:r>
          </w:p>
        </w:tc>
        <w:tc>
          <w:tcPr>
            <w:tcW w:w="1119" w:type="dxa"/>
            <w:shd w:val="clear" w:color="auto" w:fill="AEAAAA" w:themeFill="background2" w:themeFillShade="BF"/>
          </w:tcPr>
          <w:p w14:paraId="1A57E85D" w14:textId="36681BFA" w:rsidR="00747A43" w:rsidRPr="008A0AB3" w:rsidRDefault="00747A43" w:rsidP="00572DF8">
            <w:pPr>
              <w:jc w:val="center"/>
              <w:rPr>
                <w:rFonts w:cstheme="minorHAnsi"/>
                <w:noProof/>
              </w:rPr>
            </w:pPr>
            <w:r w:rsidRPr="008A0AB3">
              <w:rPr>
                <w:rFonts w:cstheme="minorHAnsi"/>
                <w:noProof/>
              </w:rPr>
              <w:t>-</w:t>
            </w:r>
          </w:p>
        </w:tc>
        <w:tc>
          <w:tcPr>
            <w:tcW w:w="1105" w:type="dxa"/>
            <w:shd w:val="clear" w:color="auto" w:fill="AEAAAA" w:themeFill="background2" w:themeFillShade="BF"/>
          </w:tcPr>
          <w:p w14:paraId="2352874C" w14:textId="03FDB07B" w:rsidR="00747A43" w:rsidRPr="008A0AB3" w:rsidRDefault="00747A43" w:rsidP="00572DF8">
            <w:pPr>
              <w:jc w:val="center"/>
              <w:rPr>
                <w:rFonts w:cstheme="minorHAnsi"/>
                <w:noProof/>
              </w:rPr>
            </w:pPr>
            <w:r w:rsidRPr="008A0AB3">
              <w:rPr>
                <w:rFonts w:cstheme="minorHAnsi"/>
                <w:noProof/>
              </w:rPr>
              <w:t>-</w:t>
            </w:r>
          </w:p>
        </w:tc>
        <w:tc>
          <w:tcPr>
            <w:tcW w:w="1103" w:type="dxa"/>
            <w:shd w:val="clear" w:color="auto" w:fill="AEAAAA" w:themeFill="background2" w:themeFillShade="BF"/>
          </w:tcPr>
          <w:p w14:paraId="3979E93D" w14:textId="4D5D010A" w:rsidR="00747A43" w:rsidRPr="008A0AB3" w:rsidRDefault="00747A43" w:rsidP="00572DF8">
            <w:pPr>
              <w:jc w:val="center"/>
              <w:rPr>
                <w:rFonts w:cstheme="minorHAnsi"/>
                <w:noProof/>
              </w:rPr>
            </w:pPr>
            <w:r w:rsidRPr="008A0AB3">
              <w:rPr>
                <w:rFonts w:cstheme="minorHAnsi"/>
                <w:noProof/>
              </w:rPr>
              <w:t>-</w:t>
            </w:r>
          </w:p>
        </w:tc>
      </w:tr>
      <w:tr w:rsidR="00CC619B" w:rsidRPr="008A0AB3" w14:paraId="0A99690C" w14:textId="77777777" w:rsidTr="001042E1">
        <w:trPr>
          <w:trHeight w:val="251"/>
        </w:trPr>
        <w:tc>
          <w:tcPr>
            <w:tcW w:w="2157" w:type="dxa"/>
          </w:tcPr>
          <w:p w14:paraId="2DCE906F" w14:textId="07D43423" w:rsidR="00747A43" w:rsidRPr="00856DFC" w:rsidRDefault="00747A43" w:rsidP="00572DF8">
            <w:pPr>
              <w:jc w:val="both"/>
              <w:rPr>
                <w:rFonts w:cstheme="minorHAnsi"/>
                <w:b/>
                <w:bCs/>
                <w:i/>
                <w:iCs/>
                <w:noProof/>
              </w:rPr>
            </w:pPr>
            <w:r w:rsidRPr="00856DFC">
              <w:rPr>
                <w:rFonts w:cstheme="minorHAnsi"/>
                <w:b/>
                <w:bCs/>
                <w:i/>
                <w:iCs/>
                <w:noProof/>
              </w:rPr>
              <w:t>Dar’a</w:t>
            </w:r>
          </w:p>
        </w:tc>
        <w:tc>
          <w:tcPr>
            <w:tcW w:w="1382" w:type="dxa"/>
            <w:shd w:val="clear" w:color="auto" w:fill="F2DADA"/>
          </w:tcPr>
          <w:p w14:paraId="6887B66F" w14:textId="3E508904" w:rsidR="00747A43" w:rsidRPr="008A0AB3" w:rsidRDefault="00747A43" w:rsidP="00572DF8">
            <w:pPr>
              <w:jc w:val="center"/>
              <w:rPr>
                <w:rFonts w:cstheme="minorHAnsi"/>
                <w:noProof/>
              </w:rPr>
            </w:pPr>
            <w:r w:rsidRPr="008A0AB3">
              <w:rPr>
                <w:rFonts w:cstheme="minorHAnsi"/>
                <w:noProof/>
              </w:rPr>
              <w:t>0.0682</w:t>
            </w:r>
          </w:p>
        </w:tc>
        <w:tc>
          <w:tcPr>
            <w:tcW w:w="1174" w:type="dxa"/>
            <w:shd w:val="clear" w:color="auto" w:fill="E2EFD9" w:themeFill="accent6" w:themeFillTint="33"/>
          </w:tcPr>
          <w:p w14:paraId="396E9E6F" w14:textId="33DFD354"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6" w:type="dxa"/>
            <w:shd w:val="clear" w:color="auto" w:fill="E2EFD9" w:themeFill="accent6" w:themeFillTint="33"/>
          </w:tcPr>
          <w:p w14:paraId="63C0E78E" w14:textId="1C73DE29"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4" w:type="dxa"/>
            <w:shd w:val="clear" w:color="auto" w:fill="AEAAAA" w:themeFill="background2" w:themeFillShade="BF"/>
          </w:tcPr>
          <w:p w14:paraId="7A802D9D" w14:textId="21A9727D" w:rsidR="00747A43" w:rsidRPr="008A0AB3" w:rsidRDefault="00747A43" w:rsidP="00572DF8">
            <w:pPr>
              <w:jc w:val="center"/>
              <w:rPr>
                <w:rFonts w:cstheme="minorHAnsi"/>
                <w:noProof/>
              </w:rPr>
            </w:pPr>
            <w:r w:rsidRPr="008A0AB3">
              <w:rPr>
                <w:rFonts w:cstheme="minorHAnsi"/>
                <w:noProof/>
              </w:rPr>
              <w:t>-</w:t>
            </w:r>
          </w:p>
        </w:tc>
        <w:tc>
          <w:tcPr>
            <w:tcW w:w="1102" w:type="dxa"/>
            <w:shd w:val="clear" w:color="auto" w:fill="AEAAAA" w:themeFill="background2" w:themeFillShade="BF"/>
          </w:tcPr>
          <w:p w14:paraId="2262E9FB" w14:textId="7C99DA3B" w:rsidR="00747A43" w:rsidRPr="008A0AB3" w:rsidRDefault="00747A43" w:rsidP="00572DF8">
            <w:pPr>
              <w:jc w:val="center"/>
              <w:rPr>
                <w:rFonts w:cstheme="minorHAnsi"/>
                <w:noProof/>
              </w:rPr>
            </w:pPr>
            <w:r w:rsidRPr="008A0AB3">
              <w:rPr>
                <w:rFonts w:cstheme="minorHAnsi"/>
                <w:noProof/>
              </w:rPr>
              <w:t>-</w:t>
            </w:r>
          </w:p>
        </w:tc>
        <w:tc>
          <w:tcPr>
            <w:tcW w:w="1119" w:type="dxa"/>
            <w:shd w:val="clear" w:color="auto" w:fill="AEAAAA" w:themeFill="background2" w:themeFillShade="BF"/>
          </w:tcPr>
          <w:p w14:paraId="47B70518" w14:textId="35560BCF" w:rsidR="00747A43" w:rsidRPr="008A0AB3" w:rsidRDefault="00747A43" w:rsidP="00572DF8">
            <w:pPr>
              <w:jc w:val="center"/>
              <w:rPr>
                <w:rFonts w:cstheme="minorHAnsi"/>
                <w:noProof/>
              </w:rPr>
            </w:pPr>
            <w:r w:rsidRPr="008A0AB3">
              <w:rPr>
                <w:rFonts w:cstheme="minorHAnsi"/>
                <w:noProof/>
              </w:rPr>
              <w:t>-</w:t>
            </w:r>
          </w:p>
        </w:tc>
        <w:tc>
          <w:tcPr>
            <w:tcW w:w="1105" w:type="dxa"/>
            <w:shd w:val="clear" w:color="auto" w:fill="AEAAAA" w:themeFill="background2" w:themeFillShade="BF"/>
          </w:tcPr>
          <w:p w14:paraId="6C3DDA4C" w14:textId="410FE023" w:rsidR="00747A43" w:rsidRPr="008A0AB3" w:rsidRDefault="00747A43" w:rsidP="00572DF8">
            <w:pPr>
              <w:jc w:val="center"/>
              <w:rPr>
                <w:rFonts w:cstheme="minorHAnsi"/>
                <w:noProof/>
              </w:rPr>
            </w:pPr>
            <w:r w:rsidRPr="008A0AB3">
              <w:rPr>
                <w:rFonts w:cstheme="minorHAnsi"/>
                <w:noProof/>
              </w:rPr>
              <w:t>-</w:t>
            </w:r>
          </w:p>
        </w:tc>
        <w:tc>
          <w:tcPr>
            <w:tcW w:w="1103" w:type="dxa"/>
            <w:shd w:val="clear" w:color="auto" w:fill="AEAAAA" w:themeFill="background2" w:themeFillShade="BF"/>
          </w:tcPr>
          <w:p w14:paraId="534B4B6D" w14:textId="191673B0" w:rsidR="00747A43" w:rsidRPr="008A0AB3" w:rsidRDefault="00747A43" w:rsidP="00572DF8">
            <w:pPr>
              <w:jc w:val="center"/>
              <w:rPr>
                <w:rFonts w:cstheme="minorHAnsi"/>
                <w:noProof/>
              </w:rPr>
            </w:pPr>
            <w:r w:rsidRPr="008A0AB3">
              <w:rPr>
                <w:rFonts w:cstheme="minorHAnsi"/>
                <w:noProof/>
              </w:rPr>
              <w:t>-</w:t>
            </w:r>
          </w:p>
        </w:tc>
      </w:tr>
      <w:tr w:rsidR="00CC619B" w:rsidRPr="008A0AB3" w14:paraId="3447CA5F" w14:textId="77777777" w:rsidTr="001042E1">
        <w:trPr>
          <w:trHeight w:val="243"/>
        </w:trPr>
        <w:tc>
          <w:tcPr>
            <w:tcW w:w="2157" w:type="dxa"/>
          </w:tcPr>
          <w:p w14:paraId="3A5F99AC" w14:textId="29C0E6A2" w:rsidR="00747A43" w:rsidRPr="00856DFC" w:rsidRDefault="00747A43" w:rsidP="00572DF8">
            <w:pPr>
              <w:jc w:val="both"/>
              <w:rPr>
                <w:rFonts w:cstheme="minorHAnsi"/>
                <w:b/>
                <w:bCs/>
                <w:i/>
                <w:iCs/>
                <w:noProof/>
              </w:rPr>
            </w:pPr>
            <w:r w:rsidRPr="00856DFC">
              <w:rPr>
                <w:rFonts w:cstheme="minorHAnsi"/>
                <w:b/>
                <w:bCs/>
                <w:i/>
                <w:iCs/>
                <w:noProof/>
              </w:rPr>
              <w:t>Deir-ez-Zor</w:t>
            </w:r>
          </w:p>
        </w:tc>
        <w:tc>
          <w:tcPr>
            <w:tcW w:w="1382" w:type="dxa"/>
            <w:shd w:val="clear" w:color="auto" w:fill="E2EFD9" w:themeFill="accent6" w:themeFillTint="33"/>
          </w:tcPr>
          <w:p w14:paraId="00972AB0" w14:textId="44104F96"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74" w:type="dxa"/>
            <w:shd w:val="clear" w:color="auto" w:fill="E2EFD9" w:themeFill="accent6" w:themeFillTint="33"/>
          </w:tcPr>
          <w:p w14:paraId="424D5530" w14:textId="1F2994D7"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6" w:type="dxa"/>
            <w:shd w:val="clear" w:color="auto" w:fill="E2EFD9" w:themeFill="accent6" w:themeFillTint="33"/>
          </w:tcPr>
          <w:p w14:paraId="2BC9F592" w14:textId="3F02AD7A" w:rsidR="00747A43" w:rsidRPr="008A0AB3" w:rsidRDefault="00CC619B" w:rsidP="00572DF8">
            <w:pPr>
              <w:jc w:val="center"/>
              <w:rPr>
                <w:rFonts w:cstheme="minorHAnsi"/>
                <w:noProof/>
              </w:rPr>
            </w:pPr>
            <w:r w:rsidRPr="008A0AB3">
              <w:rPr>
                <w:rFonts w:cstheme="minorHAnsi"/>
              </w:rPr>
              <w:t xml:space="preserve">4.0 </w:t>
            </w:r>
            <m:oMath>
              <m:r>
                <w:rPr>
                  <w:rFonts w:ascii="Cambria Math" w:hAnsi="Cambria Math" w:cstheme="minorHAnsi"/>
                </w:rPr>
                <m:t>×</m:t>
              </m:r>
            </m:oMath>
            <w:r w:rsidRPr="008A0AB3">
              <w:rPr>
                <w:rFonts w:cstheme="minorHAnsi"/>
              </w:rPr>
              <w:t>10</w:t>
            </w:r>
            <w:r w:rsidRPr="008A0AB3">
              <w:rPr>
                <w:rFonts w:cstheme="minorHAnsi"/>
                <w:vertAlign w:val="superscript"/>
              </w:rPr>
              <w:t>-4</w:t>
            </w:r>
          </w:p>
        </w:tc>
        <w:tc>
          <w:tcPr>
            <w:tcW w:w="1104" w:type="dxa"/>
            <w:shd w:val="clear" w:color="auto" w:fill="E2EFD9" w:themeFill="accent6" w:themeFillTint="33"/>
          </w:tcPr>
          <w:p w14:paraId="7DDEACE4" w14:textId="1A440571"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2" w:type="dxa"/>
            <w:shd w:val="clear" w:color="auto" w:fill="AEAAAA" w:themeFill="background2" w:themeFillShade="BF"/>
          </w:tcPr>
          <w:p w14:paraId="629B9246" w14:textId="6A796412" w:rsidR="00747A43" w:rsidRPr="008A0AB3" w:rsidRDefault="00747A43" w:rsidP="00572DF8">
            <w:pPr>
              <w:jc w:val="center"/>
              <w:rPr>
                <w:rFonts w:cstheme="minorHAnsi"/>
                <w:noProof/>
              </w:rPr>
            </w:pPr>
            <w:r w:rsidRPr="008A0AB3">
              <w:rPr>
                <w:rFonts w:cstheme="minorHAnsi"/>
                <w:noProof/>
              </w:rPr>
              <w:t>-</w:t>
            </w:r>
          </w:p>
        </w:tc>
        <w:tc>
          <w:tcPr>
            <w:tcW w:w="1119" w:type="dxa"/>
            <w:shd w:val="clear" w:color="auto" w:fill="AEAAAA" w:themeFill="background2" w:themeFillShade="BF"/>
          </w:tcPr>
          <w:p w14:paraId="0547738E" w14:textId="343EDB8C" w:rsidR="00747A43" w:rsidRPr="008A0AB3" w:rsidRDefault="00747A43" w:rsidP="00572DF8">
            <w:pPr>
              <w:jc w:val="center"/>
              <w:rPr>
                <w:rFonts w:cstheme="minorHAnsi"/>
                <w:noProof/>
              </w:rPr>
            </w:pPr>
            <w:r w:rsidRPr="008A0AB3">
              <w:rPr>
                <w:rFonts w:cstheme="minorHAnsi"/>
                <w:noProof/>
              </w:rPr>
              <w:t>-</w:t>
            </w:r>
          </w:p>
        </w:tc>
        <w:tc>
          <w:tcPr>
            <w:tcW w:w="1105" w:type="dxa"/>
            <w:shd w:val="clear" w:color="auto" w:fill="AEAAAA" w:themeFill="background2" w:themeFillShade="BF"/>
          </w:tcPr>
          <w:p w14:paraId="5AED946F" w14:textId="20172DA5" w:rsidR="00747A43" w:rsidRPr="008A0AB3" w:rsidRDefault="00747A43" w:rsidP="00572DF8">
            <w:pPr>
              <w:jc w:val="center"/>
              <w:rPr>
                <w:rFonts w:cstheme="minorHAnsi"/>
                <w:noProof/>
              </w:rPr>
            </w:pPr>
            <w:r w:rsidRPr="008A0AB3">
              <w:rPr>
                <w:rFonts w:cstheme="minorHAnsi"/>
                <w:noProof/>
              </w:rPr>
              <w:t>-</w:t>
            </w:r>
          </w:p>
        </w:tc>
        <w:tc>
          <w:tcPr>
            <w:tcW w:w="1103" w:type="dxa"/>
            <w:shd w:val="clear" w:color="auto" w:fill="AEAAAA" w:themeFill="background2" w:themeFillShade="BF"/>
          </w:tcPr>
          <w:p w14:paraId="2128C62F" w14:textId="0D60D9AB" w:rsidR="00747A43" w:rsidRPr="008A0AB3" w:rsidRDefault="00747A43" w:rsidP="00572DF8">
            <w:pPr>
              <w:jc w:val="center"/>
              <w:rPr>
                <w:rFonts w:cstheme="minorHAnsi"/>
                <w:noProof/>
              </w:rPr>
            </w:pPr>
            <w:r w:rsidRPr="008A0AB3">
              <w:rPr>
                <w:rFonts w:cstheme="minorHAnsi"/>
                <w:noProof/>
              </w:rPr>
              <w:t>-</w:t>
            </w:r>
          </w:p>
        </w:tc>
      </w:tr>
      <w:tr w:rsidR="00CC619B" w:rsidRPr="008A0AB3" w14:paraId="3C1832BD" w14:textId="77777777" w:rsidTr="001042E1">
        <w:trPr>
          <w:trHeight w:val="251"/>
        </w:trPr>
        <w:tc>
          <w:tcPr>
            <w:tcW w:w="2157" w:type="dxa"/>
          </w:tcPr>
          <w:p w14:paraId="412B7B6C" w14:textId="34E9E000" w:rsidR="00747A43" w:rsidRPr="00856DFC" w:rsidRDefault="00747A43" w:rsidP="00572DF8">
            <w:pPr>
              <w:jc w:val="both"/>
              <w:rPr>
                <w:rFonts w:cstheme="minorHAnsi"/>
                <w:b/>
                <w:bCs/>
                <w:i/>
                <w:iCs/>
                <w:noProof/>
              </w:rPr>
            </w:pPr>
            <w:r w:rsidRPr="00856DFC">
              <w:rPr>
                <w:rFonts w:cstheme="minorHAnsi"/>
                <w:b/>
                <w:bCs/>
                <w:i/>
                <w:iCs/>
                <w:noProof/>
              </w:rPr>
              <w:lastRenderedPageBreak/>
              <w:t>Hama</w:t>
            </w:r>
          </w:p>
        </w:tc>
        <w:tc>
          <w:tcPr>
            <w:tcW w:w="1382" w:type="dxa"/>
            <w:shd w:val="clear" w:color="auto" w:fill="E2EFD9" w:themeFill="accent6" w:themeFillTint="33"/>
          </w:tcPr>
          <w:p w14:paraId="3C2AC111" w14:textId="6C5A7B9A" w:rsidR="00747A43" w:rsidRPr="008A0AB3" w:rsidRDefault="00747A43" w:rsidP="00572DF8">
            <w:pPr>
              <w:jc w:val="center"/>
              <w:rPr>
                <w:rFonts w:cstheme="minorHAnsi"/>
                <w:noProof/>
              </w:rPr>
            </w:pPr>
            <w:r w:rsidRPr="008A0AB3">
              <w:rPr>
                <w:rFonts w:cstheme="minorHAnsi"/>
              </w:rPr>
              <w:t xml:space="preserve">1.3 </w:t>
            </w:r>
            <m:oMath>
              <m:r>
                <w:rPr>
                  <w:rFonts w:ascii="Cambria Math" w:hAnsi="Cambria Math" w:cstheme="minorHAnsi"/>
                </w:rPr>
                <m:t>×</m:t>
              </m:r>
            </m:oMath>
            <w:r w:rsidRPr="008A0AB3">
              <w:rPr>
                <w:rFonts w:cstheme="minorHAnsi"/>
              </w:rPr>
              <w:t>10</w:t>
            </w:r>
            <w:r w:rsidRPr="008A0AB3">
              <w:rPr>
                <w:rFonts w:cstheme="minorHAnsi"/>
                <w:vertAlign w:val="superscript"/>
              </w:rPr>
              <w:t>-13</w:t>
            </w:r>
          </w:p>
        </w:tc>
        <w:tc>
          <w:tcPr>
            <w:tcW w:w="1174" w:type="dxa"/>
            <w:shd w:val="clear" w:color="auto" w:fill="E2EFD9" w:themeFill="accent6" w:themeFillTint="33"/>
          </w:tcPr>
          <w:p w14:paraId="4F3D730E" w14:textId="745BD8DE"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6" w:type="dxa"/>
            <w:shd w:val="clear" w:color="auto" w:fill="E2EFD9" w:themeFill="accent6" w:themeFillTint="33"/>
          </w:tcPr>
          <w:p w14:paraId="0373BDAD" w14:textId="273F1BD8"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4" w:type="dxa"/>
            <w:shd w:val="clear" w:color="auto" w:fill="E2EFD9" w:themeFill="accent6" w:themeFillTint="33"/>
          </w:tcPr>
          <w:p w14:paraId="0A40444F" w14:textId="3AD606F5"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2" w:type="dxa"/>
            <w:shd w:val="clear" w:color="auto" w:fill="E2EFD9" w:themeFill="accent6" w:themeFillTint="33"/>
          </w:tcPr>
          <w:p w14:paraId="5E892F7D" w14:textId="031BD7C5"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19" w:type="dxa"/>
            <w:shd w:val="clear" w:color="auto" w:fill="AEAAAA" w:themeFill="background2" w:themeFillShade="BF"/>
          </w:tcPr>
          <w:p w14:paraId="4FEFAF5E" w14:textId="6176971C" w:rsidR="00747A43" w:rsidRPr="008A0AB3" w:rsidRDefault="00747A43" w:rsidP="00572DF8">
            <w:pPr>
              <w:jc w:val="center"/>
              <w:rPr>
                <w:rFonts w:cstheme="minorHAnsi"/>
                <w:noProof/>
              </w:rPr>
            </w:pPr>
            <w:r w:rsidRPr="008A0AB3">
              <w:rPr>
                <w:rFonts w:cstheme="minorHAnsi"/>
                <w:noProof/>
              </w:rPr>
              <w:t>-</w:t>
            </w:r>
          </w:p>
        </w:tc>
        <w:tc>
          <w:tcPr>
            <w:tcW w:w="1105" w:type="dxa"/>
            <w:shd w:val="clear" w:color="auto" w:fill="AEAAAA" w:themeFill="background2" w:themeFillShade="BF"/>
          </w:tcPr>
          <w:p w14:paraId="0B6603CA" w14:textId="1D8FEDAF" w:rsidR="00747A43" w:rsidRPr="008A0AB3" w:rsidRDefault="00747A43" w:rsidP="00572DF8">
            <w:pPr>
              <w:jc w:val="center"/>
              <w:rPr>
                <w:rFonts w:cstheme="minorHAnsi"/>
                <w:noProof/>
              </w:rPr>
            </w:pPr>
            <w:r w:rsidRPr="008A0AB3">
              <w:rPr>
                <w:rFonts w:cstheme="minorHAnsi"/>
                <w:noProof/>
              </w:rPr>
              <w:t>-</w:t>
            </w:r>
          </w:p>
        </w:tc>
        <w:tc>
          <w:tcPr>
            <w:tcW w:w="1103" w:type="dxa"/>
            <w:shd w:val="clear" w:color="auto" w:fill="AEAAAA" w:themeFill="background2" w:themeFillShade="BF"/>
          </w:tcPr>
          <w:p w14:paraId="392784A3" w14:textId="359E0441" w:rsidR="00747A43" w:rsidRPr="008A0AB3" w:rsidRDefault="00747A43" w:rsidP="00572DF8">
            <w:pPr>
              <w:jc w:val="center"/>
              <w:rPr>
                <w:rFonts w:cstheme="minorHAnsi"/>
                <w:noProof/>
              </w:rPr>
            </w:pPr>
            <w:r w:rsidRPr="008A0AB3">
              <w:rPr>
                <w:rFonts w:cstheme="minorHAnsi"/>
                <w:noProof/>
              </w:rPr>
              <w:t>-</w:t>
            </w:r>
          </w:p>
        </w:tc>
      </w:tr>
      <w:tr w:rsidR="00CC619B" w:rsidRPr="008A0AB3" w14:paraId="173614BA" w14:textId="77777777" w:rsidTr="001042E1">
        <w:trPr>
          <w:trHeight w:val="243"/>
        </w:trPr>
        <w:tc>
          <w:tcPr>
            <w:tcW w:w="2157" w:type="dxa"/>
          </w:tcPr>
          <w:p w14:paraId="075F481E" w14:textId="7B76173B" w:rsidR="00747A43" w:rsidRPr="00856DFC" w:rsidRDefault="00747A43" w:rsidP="00572DF8">
            <w:pPr>
              <w:jc w:val="both"/>
              <w:rPr>
                <w:rFonts w:cstheme="minorHAnsi"/>
                <w:b/>
                <w:bCs/>
                <w:i/>
                <w:iCs/>
                <w:noProof/>
              </w:rPr>
            </w:pPr>
            <w:r w:rsidRPr="00856DFC">
              <w:rPr>
                <w:rFonts w:cstheme="minorHAnsi"/>
                <w:b/>
                <w:bCs/>
                <w:i/>
                <w:iCs/>
                <w:noProof/>
              </w:rPr>
              <w:t>Homs</w:t>
            </w:r>
          </w:p>
        </w:tc>
        <w:tc>
          <w:tcPr>
            <w:tcW w:w="1382" w:type="dxa"/>
            <w:shd w:val="clear" w:color="auto" w:fill="E2EFD9" w:themeFill="accent6" w:themeFillTint="33"/>
          </w:tcPr>
          <w:p w14:paraId="6D5E5700" w14:textId="24F9411B"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74" w:type="dxa"/>
            <w:shd w:val="clear" w:color="auto" w:fill="E2EFD9" w:themeFill="accent6" w:themeFillTint="33"/>
          </w:tcPr>
          <w:p w14:paraId="573C8C5E" w14:textId="78CAC798"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6" w:type="dxa"/>
            <w:shd w:val="clear" w:color="auto" w:fill="E2EFD9" w:themeFill="accent6" w:themeFillTint="33"/>
          </w:tcPr>
          <w:p w14:paraId="48E1C53E" w14:textId="48F60B5E"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4" w:type="dxa"/>
            <w:shd w:val="clear" w:color="auto" w:fill="E2EFD9" w:themeFill="accent6" w:themeFillTint="33"/>
          </w:tcPr>
          <w:p w14:paraId="1858C639" w14:textId="177B54D1"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2" w:type="dxa"/>
            <w:shd w:val="clear" w:color="auto" w:fill="E2EFD9" w:themeFill="accent6" w:themeFillTint="33"/>
          </w:tcPr>
          <w:p w14:paraId="20B9455C" w14:textId="2F90B979"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19" w:type="dxa"/>
            <w:shd w:val="clear" w:color="auto" w:fill="E2EFD9" w:themeFill="accent6" w:themeFillTint="33"/>
          </w:tcPr>
          <w:p w14:paraId="7EA6AD4A" w14:textId="467D5870" w:rsidR="00747A43" w:rsidRPr="008A0AB3" w:rsidRDefault="00CC619B" w:rsidP="00572DF8">
            <w:pPr>
              <w:jc w:val="center"/>
              <w:rPr>
                <w:rFonts w:cstheme="minorHAnsi"/>
                <w:noProof/>
              </w:rPr>
            </w:pPr>
            <w:r w:rsidRPr="008A0AB3">
              <w:rPr>
                <w:rFonts w:cstheme="minorHAnsi"/>
              </w:rPr>
              <w:t xml:space="preserve">4.6 </w:t>
            </w:r>
            <m:oMath>
              <m:r>
                <w:rPr>
                  <w:rFonts w:ascii="Cambria Math" w:hAnsi="Cambria Math" w:cstheme="minorHAnsi"/>
                </w:rPr>
                <m:t>×</m:t>
              </m:r>
            </m:oMath>
            <w:r w:rsidRPr="008A0AB3">
              <w:rPr>
                <w:rFonts w:cstheme="minorHAnsi"/>
              </w:rPr>
              <w:t>10</w:t>
            </w:r>
            <w:r w:rsidRPr="008A0AB3">
              <w:rPr>
                <w:rFonts w:cstheme="minorHAnsi"/>
                <w:vertAlign w:val="superscript"/>
              </w:rPr>
              <w:t>-6</w:t>
            </w:r>
          </w:p>
        </w:tc>
        <w:tc>
          <w:tcPr>
            <w:tcW w:w="1105" w:type="dxa"/>
            <w:shd w:val="clear" w:color="auto" w:fill="AEAAAA" w:themeFill="background2" w:themeFillShade="BF"/>
          </w:tcPr>
          <w:p w14:paraId="5914B1AC" w14:textId="5BD24974" w:rsidR="00747A43" w:rsidRPr="008A0AB3" w:rsidRDefault="00747A43" w:rsidP="00572DF8">
            <w:pPr>
              <w:jc w:val="center"/>
              <w:rPr>
                <w:rFonts w:cstheme="minorHAnsi"/>
                <w:noProof/>
              </w:rPr>
            </w:pPr>
            <w:r w:rsidRPr="008A0AB3">
              <w:rPr>
                <w:rFonts w:cstheme="minorHAnsi"/>
                <w:noProof/>
              </w:rPr>
              <w:t>-</w:t>
            </w:r>
          </w:p>
        </w:tc>
        <w:tc>
          <w:tcPr>
            <w:tcW w:w="1103" w:type="dxa"/>
            <w:shd w:val="clear" w:color="auto" w:fill="AEAAAA" w:themeFill="background2" w:themeFillShade="BF"/>
          </w:tcPr>
          <w:p w14:paraId="5B52EC0A" w14:textId="0A15F580" w:rsidR="00747A43" w:rsidRPr="008A0AB3" w:rsidRDefault="00747A43" w:rsidP="00572DF8">
            <w:pPr>
              <w:jc w:val="center"/>
              <w:rPr>
                <w:rFonts w:cstheme="minorHAnsi"/>
                <w:noProof/>
              </w:rPr>
            </w:pPr>
            <w:r w:rsidRPr="008A0AB3">
              <w:rPr>
                <w:rFonts w:cstheme="minorHAnsi"/>
                <w:noProof/>
              </w:rPr>
              <w:t>-</w:t>
            </w:r>
          </w:p>
        </w:tc>
      </w:tr>
      <w:tr w:rsidR="00CC619B" w:rsidRPr="008A0AB3" w14:paraId="31A3AC01" w14:textId="77777777" w:rsidTr="001042E1">
        <w:trPr>
          <w:trHeight w:val="251"/>
        </w:trPr>
        <w:tc>
          <w:tcPr>
            <w:tcW w:w="2157" w:type="dxa"/>
          </w:tcPr>
          <w:p w14:paraId="10C5D5ED" w14:textId="76CEEC2D" w:rsidR="00747A43" w:rsidRPr="00856DFC" w:rsidRDefault="00747A43" w:rsidP="00572DF8">
            <w:pPr>
              <w:jc w:val="both"/>
              <w:rPr>
                <w:rFonts w:cstheme="minorHAnsi"/>
                <w:b/>
                <w:bCs/>
                <w:i/>
                <w:iCs/>
                <w:noProof/>
              </w:rPr>
            </w:pPr>
            <w:r w:rsidRPr="00856DFC">
              <w:rPr>
                <w:rFonts w:cstheme="minorHAnsi"/>
                <w:b/>
                <w:bCs/>
                <w:i/>
                <w:iCs/>
                <w:noProof/>
              </w:rPr>
              <w:t>Idleb</w:t>
            </w:r>
          </w:p>
        </w:tc>
        <w:tc>
          <w:tcPr>
            <w:tcW w:w="1382" w:type="dxa"/>
            <w:shd w:val="clear" w:color="auto" w:fill="E2EFD9" w:themeFill="accent6" w:themeFillTint="33"/>
          </w:tcPr>
          <w:p w14:paraId="10AC9AF9" w14:textId="647E4848" w:rsidR="00747A43" w:rsidRPr="008A0AB3" w:rsidRDefault="00747A43"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74" w:type="dxa"/>
            <w:shd w:val="clear" w:color="auto" w:fill="E2EFD9" w:themeFill="accent6" w:themeFillTint="33"/>
          </w:tcPr>
          <w:p w14:paraId="48C20CEF" w14:textId="300990AE" w:rsidR="00747A43" w:rsidRPr="008A0AB3" w:rsidRDefault="00CC619B" w:rsidP="00572DF8">
            <w:pPr>
              <w:jc w:val="center"/>
              <w:rPr>
                <w:rFonts w:cstheme="minorHAnsi"/>
                <w:noProof/>
              </w:rPr>
            </w:pPr>
            <w:r w:rsidRPr="008A0AB3">
              <w:rPr>
                <w:rFonts w:cstheme="minorHAnsi"/>
                <w:noProof/>
              </w:rPr>
              <w:t>0.0180</w:t>
            </w:r>
          </w:p>
        </w:tc>
        <w:tc>
          <w:tcPr>
            <w:tcW w:w="1106" w:type="dxa"/>
            <w:shd w:val="clear" w:color="auto" w:fill="E2EFD9" w:themeFill="accent6" w:themeFillTint="33"/>
          </w:tcPr>
          <w:p w14:paraId="57771BCB" w14:textId="0F5F947D" w:rsidR="00747A43" w:rsidRPr="008A0AB3" w:rsidRDefault="00CC619B" w:rsidP="00572DF8">
            <w:pPr>
              <w:jc w:val="center"/>
              <w:rPr>
                <w:rFonts w:cstheme="minorHAnsi"/>
                <w:noProof/>
              </w:rPr>
            </w:pPr>
            <w:r w:rsidRPr="008A0AB3">
              <w:rPr>
                <w:rFonts w:cstheme="minorHAnsi"/>
                <w:noProof/>
              </w:rPr>
              <w:t>0.0180</w:t>
            </w:r>
          </w:p>
        </w:tc>
        <w:tc>
          <w:tcPr>
            <w:tcW w:w="1104" w:type="dxa"/>
            <w:shd w:val="clear" w:color="auto" w:fill="E2EFD9" w:themeFill="accent6" w:themeFillTint="33"/>
          </w:tcPr>
          <w:p w14:paraId="0F7214F7" w14:textId="54AD893B"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2" w:type="dxa"/>
            <w:shd w:val="clear" w:color="auto" w:fill="E2EFD9" w:themeFill="accent6" w:themeFillTint="33"/>
          </w:tcPr>
          <w:p w14:paraId="269AEF85" w14:textId="7E16D0E8"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19" w:type="dxa"/>
            <w:shd w:val="clear" w:color="auto" w:fill="E2EFD9" w:themeFill="accent6" w:themeFillTint="33"/>
          </w:tcPr>
          <w:p w14:paraId="20E3861A" w14:textId="17928740"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5" w:type="dxa"/>
            <w:shd w:val="clear" w:color="auto" w:fill="E2EFD9" w:themeFill="accent6" w:themeFillTint="33"/>
          </w:tcPr>
          <w:p w14:paraId="7DAA59D8" w14:textId="28D23F4E"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3" w:type="dxa"/>
            <w:shd w:val="clear" w:color="auto" w:fill="AEAAAA" w:themeFill="background2" w:themeFillShade="BF"/>
          </w:tcPr>
          <w:p w14:paraId="539C638B" w14:textId="2D58D549" w:rsidR="00747A43" w:rsidRPr="008A0AB3" w:rsidRDefault="00747A43" w:rsidP="00572DF8">
            <w:pPr>
              <w:jc w:val="center"/>
              <w:rPr>
                <w:rFonts w:cstheme="minorHAnsi"/>
                <w:noProof/>
              </w:rPr>
            </w:pPr>
            <w:r w:rsidRPr="008A0AB3">
              <w:rPr>
                <w:rFonts w:cstheme="minorHAnsi"/>
                <w:noProof/>
              </w:rPr>
              <w:t>-</w:t>
            </w:r>
          </w:p>
        </w:tc>
      </w:tr>
      <w:tr w:rsidR="007C0BFB" w:rsidRPr="008A0AB3" w14:paraId="2A0D3D09" w14:textId="77777777" w:rsidTr="001042E1">
        <w:trPr>
          <w:trHeight w:val="243"/>
        </w:trPr>
        <w:tc>
          <w:tcPr>
            <w:tcW w:w="2157" w:type="dxa"/>
          </w:tcPr>
          <w:p w14:paraId="5129E47E" w14:textId="7D715763" w:rsidR="00747A43" w:rsidRPr="00856DFC" w:rsidRDefault="00747A43" w:rsidP="00572DF8">
            <w:pPr>
              <w:jc w:val="both"/>
              <w:rPr>
                <w:rFonts w:cstheme="minorHAnsi"/>
                <w:b/>
                <w:bCs/>
                <w:i/>
                <w:iCs/>
                <w:noProof/>
              </w:rPr>
            </w:pPr>
            <w:r w:rsidRPr="00856DFC">
              <w:rPr>
                <w:rFonts w:cstheme="minorHAnsi"/>
                <w:b/>
                <w:bCs/>
                <w:i/>
                <w:iCs/>
                <w:noProof/>
              </w:rPr>
              <w:t>Quneitra</w:t>
            </w:r>
          </w:p>
        </w:tc>
        <w:tc>
          <w:tcPr>
            <w:tcW w:w="1382" w:type="dxa"/>
            <w:shd w:val="clear" w:color="auto" w:fill="F2DADA"/>
          </w:tcPr>
          <w:p w14:paraId="4F2FA8DD" w14:textId="5B0C2C41" w:rsidR="00747A43" w:rsidRPr="008A0AB3" w:rsidRDefault="00747A43" w:rsidP="00572DF8">
            <w:pPr>
              <w:jc w:val="center"/>
              <w:rPr>
                <w:rFonts w:cstheme="minorHAnsi"/>
                <w:noProof/>
              </w:rPr>
            </w:pPr>
            <w:r w:rsidRPr="008A0AB3">
              <w:rPr>
                <w:rFonts w:cstheme="minorHAnsi"/>
                <w:noProof/>
              </w:rPr>
              <w:t>0.287</w:t>
            </w:r>
          </w:p>
        </w:tc>
        <w:tc>
          <w:tcPr>
            <w:tcW w:w="1174" w:type="dxa"/>
            <w:shd w:val="clear" w:color="auto" w:fill="E2EFD9" w:themeFill="accent6" w:themeFillTint="33"/>
          </w:tcPr>
          <w:p w14:paraId="726E001F" w14:textId="5D24739F" w:rsidR="00747A43" w:rsidRPr="008A0AB3" w:rsidRDefault="00CC619B" w:rsidP="00572DF8">
            <w:pPr>
              <w:jc w:val="center"/>
              <w:rPr>
                <w:rFonts w:cstheme="minorHAnsi"/>
                <w:noProof/>
              </w:rPr>
            </w:pPr>
            <w:r w:rsidRPr="008A0AB3">
              <w:rPr>
                <w:rFonts w:cstheme="minorHAnsi"/>
              </w:rPr>
              <w:t xml:space="preserve">2.1 </w:t>
            </w:r>
            <m:oMath>
              <m:r>
                <w:rPr>
                  <w:rFonts w:ascii="Cambria Math" w:hAnsi="Cambria Math" w:cstheme="minorHAnsi"/>
                </w:rPr>
                <m:t>×</m:t>
              </m:r>
            </m:oMath>
            <w:r w:rsidRPr="008A0AB3">
              <w:rPr>
                <w:rFonts w:cstheme="minorHAnsi"/>
              </w:rPr>
              <w:t>10</w:t>
            </w:r>
            <w:r w:rsidRPr="008A0AB3">
              <w:rPr>
                <w:rFonts w:cstheme="minorHAnsi"/>
                <w:vertAlign w:val="superscript"/>
              </w:rPr>
              <w:t>-11</w:t>
            </w:r>
          </w:p>
        </w:tc>
        <w:tc>
          <w:tcPr>
            <w:tcW w:w="1106" w:type="dxa"/>
            <w:shd w:val="clear" w:color="auto" w:fill="E2EFD9" w:themeFill="accent6" w:themeFillTint="33"/>
          </w:tcPr>
          <w:p w14:paraId="01079D4D" w14:textId="453ED4DA" w:rsidR="00747A43" w:rsidRPr="008A0AB3" w:rsidRDefault="00CC619B" w:rsidP="00572DF8">
            <w:pPr>
              <w:jc w:val="center"/>
              <w:rPr>
                <w:rFonts w:cstheme="minorHAnsi"/>
                <w:noProof/>
              </w:rPr>
            </w:pPr>
            <w:r w:rsidRPr="008A0AB3">
              <w:rPr>
                <w:rFonts w:cstheme="minorHAnsi"/>
              </w:rPr>
              <w:t xml:space="preserve">8.6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04" w:type="dxa"/>
            <w:shd w:val="clear" w:color="auto" w:fill="E2EFD9" w:themeFill="accent6" w:themeFillTint="33"/>
          </w:tcPr>
          <w:p w14:paraId="1C2A4627" w14:textId="7DDCABD6" w:rsidR="00747A43" w:rsidRPr="008A0AB3" w:rsidRDefault="00CC619B" w:rsidP="00572DF8">
            <w:pPr>
              <w:jc w:val="center"/>
              <w:rPr>
                <w:rFonts w:cstheme="minorHAnsi"/>
                <w:noProof/>
              </w:rPr>
            </w:pPr>
            <w:r w:rsidRPr="008A0AB3">
              <w:rPr>
                <w:rFonts w:cstheme="minorHAnsi"/>
                <w:noProof/>
              </w:rPr>
              <w:t>0.0374</w:t>
            </w:r>
          </w:p>
        </w:tc>
        <w:tc>
          <w:tcPr>
            <w:tcW w:w="1102" w:type="dxa"/>
            <w:shd w:val="clear" w:color="auto" w:fill="E2EFD9" w:themeFill="accent6" w:themeFillTint="33"/>
          </w:tcPr>
          <w:p w14:paraId="1CD1FBF8" w14:textId="2A19A557"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c>
          <w:tcPr>
            <w:tcW w:w="1119" w:type="dxa"/>
            <w:shd w:val="clear" w:color="auto" w:fill="E2EFD9" w:themeFill="accent6" w:themeFillTint="33"/>
          </w:tcPr>
          <w:p w14:paraId="3EBC281B" w14:textId="5E73A167" w:rsidR="00747A43" w:rsidRPr="008A0AB3" w:rsidRDefault="00CC619B" w:rsidP="00572DF8">
            <w:pPr>
              <w:jc w:val="center"/>
              <w:rPr>
                <w:rFonts w:cstheme="minorHAnsi"/>
                <w:noProof/>
              </w:rPr>
            </w:pPr>
            <w:r w:rsidRPr="008A0AB3">
              <w:rPr>
                <w:rFonts w:cstheme="minorHAnsi"/>
              </w:rPr>
              <w:t xml:space="preserve">7.4 </w:t>
            </w:r>
            <m:oMath>
              <m:r>
                <w:rPr>
                  <w:rFonts w:ascii="Cambria Math" w:hAnsi="Cambria Math" w:cstheme="minorHAnsi"/>
                </w:rPr>
                <m:t>×</m:t>
              </m:r>
            </m:oMath>
            <w:r w:rsidRPr="008A0AB3">
              <w:rPr>
                <w:rFonts w:cstheme="minorHAnsi"/>
              </w:rPr>
              <w:t>10</w:t>
            </w:r>
            <w:r w:rsidRPr="008A0AB3">
              <w:rPr>
                <w:rFonts w:cstheme="minorHAnsi"/>
                <w:vertAlign w:val="superscript"/>
              </w:rPr>
              <w:t>-4</w:t>
            </w:r>
          </w:p>
        </w:tc>
        <w:tc>
          <w:tcPr>
            <w:tcW w:w="1105" w:type="dxa"/>
            <w:shd w:val="clear" w:color="auto" w:fill="E2EFD9" w:themeFill="accent6" w:themeFillTint="33"/>
          </w:tcPr>
          <w:p w14:paraId="535B6F2F" w14:textId="4D74DCAA" w:rsidR="00747A43" w:rsidRPr="008A0AB3" w:rsidRDefault="00CC619B" w:rsidP="00572DF8">
            <w:pPr>
              <w:jc w:val="center"/>
              <w:rPr>
                <w:rFonts w:cstheme="minorHAnsi"/>
                <w:noProof/>
              </w:rPr>
            </w:pPr>
            <w:r w:rsidRPr="008A0AB3">
              <w:rPr>
                <w:rFonts w:cstheme="minorHAnsi"/>
              </w:rPr>
              <w:t xml:space="preserve">3.9 </w:t>
            </w:r>
            <m:oMath>
              <m:r>
                <w:rPr>
                  <w:rFonts w:ascii="Cambria Math" w:hAnsi="Cambria Math" w:cstheme="minorHAnsi"/>
                </w:rPr>
                <m:t>×</m:t>
              </m:r>
            </m:oMath>
            <w:r w:rsidRPr="008A0AB3">
              <w:rPr>
                <w:rFonts w:cstheme="minorHAnsi"/>
              </w:rPr>
              <w:t>10</w:t>
            </w:r>
            <w:r w:rsidRPr="008A0AB3">
              <w:rPr>
                <w:rFonts w:cstheme="minorHAnsi"/>
                <w:vertAlign w:val="superscript"/>
              </w:rPr>
              <w:t>-11</w:t>
            </w:r>
          </w:p>
        </w:tc>
        <w:tc>
          <w:tcPr>
            <w:tcW w:w="1103" w:type="dxa"/>
            <w:shd w:val="clear" w:color="auto" w:fill="E2EFD9" w:themeFill="accent6" w:themeFillTint="33"/>
          </w:tcPr>
          <w:p w14:paraId="75C53849" w14:textId="64A295D6" w:rsidR="00747A43" w:rsidRPr="008A0AB3" w:rsidRDefault="00CC619B" w:rsidP="00572DF8">
            <w:pPr>
              <w:jc w:val="center"/>
              <w:rPr>
                <w:rFonts w:cstheme="minorHAnsi"/>
                <w:noProof/>
              </w:rPr>
            </w:pPr>
            <w:r w:rsidRPr="008A0AB3">
              <w:rPr>
                <w:rFonts w:cstheme="minorHAnsi"/>
              </w:rPr>
              <w:t xml:space="preserve">&lt;2 </w:t>
            </w:r>
            <m:oMath>
              <m:r>
                <w:rPr>
                  <w:rFonts w:ascii="Cambria Math" w:hAnsi="Cambria Math" w:cstheme="minorHAnsi"/>
                </w:rPr>
                <m:t>×</m:t>
              </m:r>
            </m:oMath>
            <w:r w:rsidRPr="008A0AB3">
              <w:rPr>
                <w:rFonts w:cstheme="minorHAnsi"/>
              </w:rPr>
              <w:t>10</w:t>
            </w:r>
            <w:r w:rsidRPr="008A0AB3">
              <w:rPr>
                <w:rFonts w:cstheme="minorHAnsi"/>
                <w:vertAlign w:val="superscript"/>
              </w:rPr>
              <w:t>-16</w:t>
            </w:r>
          </w:p>
        </w:tc>
      </w:tr>
    </w:tbl>
    <w:p w14:paraId="17DDC2A7" w14:textId="7B82138F" w:rsidR="009A0E0B" w:rsidRPr="008A0AB3" w:rsidRDefault="009B280D" w:rsidP="00572DF8">
      <w:pPr>
        <w:spacing w:line="240" w:lineRule="auto"/>
        <w:jc w:val="both"/>
        <w:rPr>
          <w:rFonts w:cstheme="minorHAnsi"/>
          <w:noProof/>
        </w:rPr>
      </w:pPr>
      <w:commentRangeStart w:id="79"/>
      <w:commentRangeStart w:id="80"/>
      <w:r>
        <w:rPr>
          <w:rStyle w:val="CommentReference"/>
        </w:rPr>
        <w:commentReference w:id="81"/>
      </w:r>
      <w:commentRangeEnd w:id="79"/>
      <w:r>
        <w:rPr>
          <w:rStyle w:val="CommentReference"/>
        </w:rPr>
        <w:commentReference w:id="79"/>
      </w:r>
      <w:commentRangeEnd w:id="80"/>
      <w:r>
        <w:rPr>
          <w:rStyle w:val="CommentReference"/>
        </w:rPr>
        <w:commentReference w:id="80"/>
      </w:r>
    </w:p>
    <w:p w14:paraId="43C955A3" w14:textId="03C951B3" w:rsidR="0040516A" w:rsidRDefault="0040516A" w:rsidP="0040516A">
      <w:pPr>
        <w:spacing w:line="240" w:lineRule="auto"/>
        <w:jc w:val="both"/>
        <w:rPr>
          <w:rStyle w:val="CommentReference"/>
        </w:rPr>
      </w:pPr>
      <w:bookmarkStart w:id="82" w:name="Discussion"/>
    </w:p>
    <w:p w14:paraId="0257AC5E" w14:textId="2A535A45" w:rsidR="00896292" w:rsidRPr="009F4E28" w:rsidRDefault="00896292" w:rsidP="009F4E28">
      <w:pPr>
        <w:pStyle w:val="ListParagraph"/>
        <w:numPr>
          <w:ilvl w:val="0"/>
          <w:numId w:val="1"/>
        </w:numPr>
        <w:spacing w:line="240" w:lineRule="auto"/>
        <w:jc w:val="both"/>
        <w:rPr>
          <w:rFonts w:cstheme="minorHAnsi"/>
          <w:b/>
        </w:rPr>
      </w:pPr>
      <w:commentRangeStart w:id="83"/>
      <w:commentRangeStart w:id="84"/>
      <w:r w:rsidRPr="009F4E28">
        <w:rPr>
          <w:rFonts w:cstheme="minorHAnsi"/>
          <w:b/>
        </w:rPr>
        <w:t>Discussion</w:t>
      </w:r>
      <w:commentRangeEnd w:id="83"/>
      <w:r w:rsidR="00734334">
        <w:rPr>
          <w:rStyle w:val="CommentReference"/>
        </w:rPr>
        <w:commentReference w:id="83"/>
      </w:r>
      <w:commentRangeEnd w:id="84"/>
      <w:r w:rsidR="00747462">
        <w:rPr>
          <w:rStyle w:val="CommentReference"/>
        </w:rPr>
        <w:commentReference w:id="84"/>
      </w:r>
    </w:p>
    <w:bookmarkEnd w:id="82"/>
    <w:p w14:paraId="5E3D926D" w14:textId="05A1BB16" w:rsidR="0053426D" w:rsidRDefault="00C71523" w:rsidP="00F539D7">
      <w:pPr>
        <w:spacing w:line="240" w:lineRule="auto"/>
        <w:jc w:val="both"/>
        <w:rPr>
          <w:rFonts w:cstheme="minorHAnsi"/>
        </w:rPr>
      </w:pPr>
      <w:r>
        <w:rPr>
          <w:rFonts w:cstheme="minorHAnsi"/>
        </w:rPr>
        <w:t xml:space="preserve">This study examined incidence of measles </w:t>
      </w:r>
      <w:r w:rsidR="00C11490">
        <w:rPr>
          <w:rFonts w:cstheme="minorHAnsi"/>
        </w:rPr>
        <w:t>from</w:t>
      </w:r>
      <w:r w:rsidR="00082DE4">
        <w:rPr>
          <w:rFonts w:cstheme="minorHAnsi"/>
        </w:rPr>
        <w:t xml:space="preserve"> January</w:t>
      </w:r>
      <w:r w:rsidR="00C11490">
        <w:rPr>
          <w:rFonts w:cstheme="minorHAnsi"/>
        </w:rPr>
        <w:t xml:space="preserve"> 1,</w:t>
      </w:r>
      <w:r w:rsidR="00082DE4">
        <w:rPr>
          <w:rFonts w:cstheme="minorHAnsi"/>
        </w:rPr>
        <w:t xml:space="preserve"> 2015 </w:t>
      </w:r>
      <w:r w:rsidR="00C11490">
        <w:rPr>
          <w:rFonts w:cstheme="minorHAnsi"/>
        </w:rPr>
        <w:t>t</w:t>
      </w:r>
      <w:r w:rsidR="002E0577">
        <w:rPr>
          <w:rFonts w:cstheme="minorHAnsi"/>
        </w:rPr>
        <w:t>hrough</w:t>
      </w:r>
      <w:r w:rsidR="00082DE4">
        <w:rPr>
          <w:rFonts w:cstheme="minorHAnsi"/>
        </w:rPr>
        <w:t xml:space="preserve"> June</w:t>
      </w:r>
      <w:r w:rsidR="00C11490">
        <w:rPr>
          <w:rFonts w:cstheme="minorHAnsi"/>
        </w:rPr>
        <w:t xml:space="preserve"> 30,</w:t>
      </w:r>
      <w:r w:rsidR="00082DE4">
        <w:rPr>
          <w:rFonts w:cstheme="minorHAnsi"/>
        </w:rPr>
        <w:t xml:space="preserve"> 2019 </w:t>
      </w:r>
      <w:r>
        <w:rPr>
          <w:rFonts w:cstheme="minorHAnsi"/>
        </w:rPr>
        <w:t>in northern Syria</w:t>
      </w:r>
      <w:r w:rsidR="002E0577">
        <w:rPr>
          <w:rFonts w:cstheme="minorHAnsi"/>
        </w:rPr>
        <w:t xml:space="preserve"> using data from an active surveillance system program that has been running in non-state territories</w:t>
      </w:r>
      <w:r>
        <w:rPr>
          <w:rFonts w:cstheme="minorHAnsi"/>
        </w:rPr>
        <w:t xml:space="preserve">. We found that measles, which had been eliminated in Syria </w:t>
      </w:r>
      <w:r w:rsidR="00312639">
        <w:rPr>
          <w:rFonts w:cstheme="minorHAnsi"/>
        </w:rPr>
        <w:t>in</w:t>
      </w:r>
      <w:r>
        <w:rPr>
          <w:rFonts w:cstheme="minorHAnsi"/>
        </w:rPr>
        <w:t xml:space="preserve"> 1999, has seen a resurgence</w:t>
      </w:r>
      <w:r w:rsidR="00C55AC4">
        <w:rPr>
          <w:rFonts w:cstheme="minorHAnsi"/>
        </w:rPr>
        <w:t>,</w:t>
      </w:r>
      <w:r>
        <w:rPr>
          <w:rFonts w:cstheme="minorHAnsi"/>
        </w:rPr>
        <w:t xml:space="preserve"> with epidemic</w:t>
      </w:r>
      <w:r w:rsidR="00312639">
        <w:rPr>
          <w:rFonts w:cstheme="minorHAnsi"/>
        </w:rPr>
        <w:t xml:space="preserve">s </w:t>
      </w:r>
      <w:r>
        <w:rPr>
          <w:rFonts w:cstheme="minorHAnsi"/>
        </w:rPr>
        <w:t>in 2017 and 2018.</w:t>
      </w:r>
      <w:r w:rsidR="008E74CD" w:rsidRPr="008E74CD">
        <w:rPr>
          <w:rFonts w:cstheme="minorHAnsi"/>
        </w:rPr>
        <w:t xml:space="preserve"> </w:t>
      </w:r>
      <w:commentRangeStart w:id="85"/>
      <w:r w:rsidR="008E74CD" w:rsidRPr="008A0AB3">
        <w:rPr>
          <w:rFonts w:cstheme="minorHAnsi"/>
        </w:rPr>
        <w:fldChar w:fldCharType="begin" w:fldLock="1"/>
      </w:r>
      <w:r w:rsidR="008B43DB">
        <w:rPr>
          <w:rFonts w:cstheme="minorHAnsi"/>
        </w:rPr>
        <w:instrText>ADDIN CSL_CITATION {"citationItems":[{"id":"ITEM-1","itemData":{"author":[{"dropping-particle":"","family":"WHO","given":"","non-dropping-particle":"","parse-names":false,"suffix":""}],"id":"ITEM-1","issued":{"date-parts":[["0"]]},"publisher":"World Health Organization","title":"WHO Vaccine-Preventable Diseases Country Profile: Syrian Arab Republic","type":"report"},"uris":["http://www.mendeley.com/documents/?uuid=96e265bb-aead-3e60-8c41-3b76e4de603d"]}],"mendeley":{"formattedCitation":"&lt;sup&gt;43&lt;/sup&gt;","plainTextFormattedCitation":"43","previouslyFormattedCitation":"&lt;sup&gt;43&lt;/sup&gt;"},"properties":{"noteIndex":0},"schema":"https://github.com/citation-style-language/schema/raw/master/csl-citation.json"}</w:instrText>
      </w:r>
      <w:r w:rsidR="008E74CD" w:rsidRPr="008A0AB3">
        <w:rPr>
          <w:rFonts w:cstheme="minorHAnsi"/>
        </w:rPr>
        <w:fldChar w:fldCharType="separate"/>
      </w:r>
      <w:r w:rsidR="008B43DB" w:rsidRPr="008B43DB">
        <w:rPr>
          <w:rFonts w:cstheme="minorHAnsi"/>
          <w:noProof/>
          <w:vertAlign w:val="superscript"/>
        </w:rPr>
        <w:t>43</w:t>
      </w:r>
      <w:r w:rsidR="008E74CD" w:rsidRPr="008A0AB3">
        <w:rPr>
          <w:rFonts w:cstheme="minorHAnsi"/>
        </w:rPr>
        <w:fldChar w:fldCharType="end"/>
      </w:r>
      <w:r w:rsidR="008E74CD" w:rsidRPr="008A0AB3">
        <w:rPr>
          <w:rFonts w:cstheme="minorHAnsi"/>
        </w:rPr>
        <w:t xml:space="preserve"> </w:t>
      </w:r>
      <w:commentRangeEnd w:id="85"/>
      <w:r w:rsidR="008E74CD">
        <w:rPr>
          <w:rStyle w:val="CommentReference"/>
        </w:rPr>
        <w:commentReference w:id="85"/>
      </w:r>
    </w:p>
    <w:p w14:paraId="49D91979" w14:textId="6C7267BF" w:rsidR="004702A0" w:rsidRDefault="001C105D" w:rsidP="00572DF8">
      <w:pPr>
        <w:pStyle w:val="Essay"/>
        <w:spacing w:line="240" w:lineRule="auto"/>
        <w:rPr>
          <w:rFonts w:asciiTheme="minorHAnsi" w:hAnsiTheme="minorHAnsi" w:cstheme="minorHAnsi"/>
          <w:sz w:val="22"/>
          <w:szCs w:val="22"/>
        </w:rPr>
      </w:pPr>
      <w:r>
        <w:rPr>
          <w:rFonts w:asciiTheme="minorHAnsi" w:hAnsiTheme="minorHAnsi" w:cstheme="minorHAnsi"/>
          <w:sz w:val="22"/>
          <w:szCs w:val="22"/>
        </w:rPr>
        <w:t xml:space="preserve">In 2017, the epidemic began in late March, with a rapid escalation to peak incidence levels just two months later, and </w:t>
      </w:r>
      <w:r w:rsidR="00ED7892">
        <w:rPr>
          <w:rFonts w:asciiTheme="minorHAnsi" w:hAnsiTheme="minorHAnsi" w:cstheme="minorHAnsi"/>
          <w:sz w:val="22"/>
          <w:szCs w:val="22"/>
        </w:rPr>
        <w:t xml:space="preserve">a </w:t>
      </w:r>
      <w:r>
        <w:rPr>
          <w:rFonts w:asciiTheme="minorHAnsi" w:hAnsiTheme="minorHAnsi" w:cstheme="minorHAnsi"/>
          <w:sz w:val="22"/>
          <w:szCs w:val="22"/>
        </w:rPr>
        <w:t xml:space="preserve">gradual </w:t>
      </w:r>
      <w:r w:rsidR="00ED7892">
        <w:rPr>
          <w:rFonts w:asciiTheme="minorHAnsi" w:hAnsiTheme="minorHAnsi" w:cstheme="minorHAnsi"/>
          <w:sz w:val="22"/>
          <w:szCs w:val="22"/>
        </w:rPr>
        <w:t>return to baseline incidence</w:t>
      </w:r>
      <w:r w:rsidR="00865D90">
        <w:rPr>
          <w:rFonts w:asciiTheme="minorHAnsi" w:hAnsiTheme="minorHAnsi" w:cstheme="minorHAnsi"/>
          <w:sz w:val="22"/>
          <w:szCs w:val="22"/>
        </w:rPr>
        <w:t xml:space="preserve"> levels </w:t>
      </w:r>
      <w:r>
        <w:rPr>
          <w:rFonts w:asciiTheme="minorHAnsi" w:hAnsiTheme="minorHAnsi" w:cstheme="minorHAnsi"/>
          <w:sz w:val="22"/>
          <w:szCs w:val="22"/>
        </w:rPr>
        <w:t xml:space="preserve">by late October. The 2018 </w:t>
      </w:r>
      <w:r w:rsidR="004702A0">
        <w:rPr>
          <w:rFonts w:asciiTheme="minorHAnsi" w:hAnsiTheme="minorHAnsi" w:cstheme="minorHAnsi"/>
          <w:sz w:val="22"/>
          <w:szCs w:val="22"/>
        </w:rPr>
        <w:t>epidemic</w:t>
      </w:r>
      <w:r>
        <w:rPr>
          <w:rFonts w:asciiTheme="minorHAnsi" w:hAnsiTheme="minorHAnsi" w:cstheme="minorHAnsi"/>
          <w:sz w:val="22"/>
          <w:szCs w:val="22"/>
        </w:rPr>
        <w:t xml:space="preserve"> began earlier, </w:t>
      </w:r>
      <w:r w:rsidR="00883E54">
        <w:rPr>
          <w:rFonts w:asciiTheme="minorHAnsi" w:hAnsiTheme="minorHAnsi" w:cstheme="minorHAnsi"/>
          <w:sz w:val="22"/>
          <w:szCs w:val="22"/>
        </w:rPr>
        <w:t xml:space="preserve">in </w:t>
      </w:r>
      <w:r w:rsidR="00A027D1">
        <w:rPr>
          <w:rFonts w:asciiTheme="minorHAnsi" w:hAnsiTheme="minorHAnsi" w:cstheme="minorHAnsi"/>
          <w:sz w:val="22"/>
          <w:szCs w:val="22"/>
        </w:rPr>
        <w:t xml:space="preserve">November </w:t>
      </w:r>
      <w:r>
        <w:rPr>
          <w:rFonts w:asciiTheme="minorHAnsi" w:hAnsiTheme="minorHAnsi" w:cstheme="minorHAnsi"/>
          <w:sz w:val="22"/>
          <w:szCs w:val="22"/>
        </w:rPr>
        <w:t>2017, and</w:t>
      </w:r>
      <w:r w:rsidR="00A027D1">
        <w:rPr>
          <w:rFonts w:asciiTheme="minorHAnsi" w:hAnsiTheme="minorHAnsi" w:cstheme="minorHAnsi"/>
          <w:sz w:val="22"/>
          <w:szCs w:val="22"/>
        </w:rPr>
        <w:t xml:space="preserve"> lasted </w:t>
      </w:r>
      <w:r w:rsidR="004702A0">
        <w:rPr>
          <w:rFonts w:asciiTheme="minorHAnsi" w:hAnsiTheme="minorHAnsi" w:cstheme="minorHAnsi"/>
          <w:sz w:val="22"/>
          <w:szCs w:val="22"/>
        </w:rPr>
        <w:t>nearly a year</w:t>
      </w:r>
      <w:r w:rsidR="00883E54">
        <w:rPr>
          <w:rFonts w:asciiTheme="minorHAnsi" w:hAnsiTheme="minorHAnsi" w:cstheme="minorHAnsi"/>
          <w:sz w:val="22"/>
          <w:szCs w:val="22"/>
        </w:rPr>
        <w:t>,</w:t>
      </w:r>
      <w:r w:rsidR="004702A0">
        <w:rPr>
          <w:rFonts w:asciiTheme="minorHAnsi" w:hAnsiTheme="minorHAnsi" w:cstheme="minorHAnsi"/>
          <w:sz w:val="22"/>
          <w:szCs w:val="22"/>
        </w:rPr>
        <w:t xml:space="preserve"> </w:t>
      </w:r>
      <w:r w:rsidR="00A027D1">
        <w:rPr>
          <w:rFonts w:asciiTheme="minorHAnsi" w:hAnsiTheme="minorHAnsi" w:cstheme="minorHAnsi"/>
          <w:sz w:val="22"/>
          <w:szCs w:val="22"/>
        </w:rPr>
        <w:t>until the beginning of October 2018.</w:t>
      </w:r>
      <w:r w:rsidR="004702A0">
        <w:rPr>
          <w:rFonts w:asciiTheme="minorHAnsi" w:hAnsiTheme="minorHAnsi" w:cstheme="minorHAnsi"/>
          <w:sz w:val="22"/>
          <w:szCs w:val="22"/>
        </w:rPr>
        <w:t xml:space="preserve"> This second outbreak </w:t>
      </w:r>
      <w:r w:rsidR="00883E54">
        <w:rPr>
          <w:rFonts w:asciiTheme="minorHAnsi" w:hAnsiTheme="minorHAnsi" w:cstheme="minorHAnsi"/>
          <w:sz w:val="22"/>
          <w:szCs w:val="22"/>
        </w:rPr>
        <w:t xml:space="preserve">was </w:t>
      </w:r>
      <w:r w:rsidR="004702A0">
        <w:rPr>
          <w:rFonts w:asciiTheme="minorHAnsi" w:hAnsiTheme="minorHAnsi" w:cstheme="minorHAnsi"/>
          <w:sz w:val="22"/>
          <w:szCs w:val="22"/>
        </w:rPr>
        <w:t>likel</w:t>
      </w:r>
      <w:commentRangeStart w:id="86"/>
      <w:r w:rsidR="004702A0">
        <w:rPr>
          <w:rFonts w:asciiTheme="minorHAnsi" w:hAnsiTheme="minorHAnsi" w:cstheme="minorHAnsi"/>
          <w:sz w:val="22"/>
          <w:szCs w:val="22"/>
        </w:rPr>
        <w:t xml:space="preserve">y </w:t>
      </w:r>
      <w:r w:rsidR="00C576E1">
        <w:rPr>
          <w:rFonts w:asciiTheme="minorHAnsi" w:hAnsiTheme="minorHAnsi" w:cstheme="minorHAnsi"/>
          <w:sz w:val="22"/>
          <w:szCs w:val="22"/>
        </w:rPr>
        <w:t xml:space="preserve">related </w:t>
      </w:r>
      <w:commentRangeEnd w:id="86"/>
      <w:r w:rsidR="00405C23">
        <w:rPr>
          <w:rStyle w:val="CommentReference"/>
          <w:rFonts w:asciiTheme="minorHAnsi" w:hAnsiTheme="minorHAnsi"/>
        </w:rPr>
        <w:commentReference w:id="86"/>
      </w:r>
      <w:r w:rsidR="00C576E1">
        <w:rPr>
          <w:rFonts w:asciiTheme="minorHAnsi" w:hAnsiTheme="minorHAnsi" w:cstheme="minorHAnsi"/>
          <w:sz w:val="22"/>
          <w:szCs w:val="22"/>
        </w:rPr>
        <w:t>to</w:t>
      </w:r>
      <w:r w:rsidR="004702A0">
        <w:rPr>
          <w:rFonts w:asciiTheme="minorHAnsi" w:hAnsiTheme="minorHAnsi" w:cstheme="minorHAnsi"/>
          <w:sz w:val="22"/>
          <w:szCs w:val="22"/>
        </w:rPr>
        <w:t xml:space="preserve"> the first, largely affecting regions adjacent to those </w:t>
      </w:r>
      <w:r w:rsidR="009B4AED">
        <w:rPr>
          <w:rFonts w:asciiTheme="minorHAnsi" w:hAnsiTheme="minorHAnsi" w:cstheme="minorHAnsi"/>
          <w:sz w:val="22"/>
          <w:szCs w:val="22"/>
        </w:rPr>
        <w:t>targeted</w:t>
      </w:r>
      <w:r w:rsidR="004702A0">
        <w:rPr>
          <w:rFonts w:asciiTheme="minorHAnsi" w:hAnsiTheme="minorHAnsi" w:cstheme="minorHAnsi"/>
          <w:sz w:val="22"/>
          <w:szCs w:val="22"/>
        </w:rPr>
        <w:t xml:space="preserve"> by the first outbreak.</w:t>
      </w:r>
    </w:p>
    <w:p w14:paraId="19CE7E6F" w14:textId="11DA014D" w:rsidR="00851157" w:rsidRDefault="00D92A08" w:rsidP="00851157">
      <w:pPr>
        <w:spacing w:line="240" w:lineRule="auto"/>
        <w:jc w:val="both"/>
        <w:rPr>
          <w:rFonts w:cstheme="minorHAnsi"/>
        </w:rPr>
      </w:pPr>
      <w:r w:rsidRPr="008A0AB3">
        <w:rPr>
          <w:rFonts w:cstheme="minorHAnsi"/>
        </w:rPr>
        <w:t>The measles outbreak in 2017 was</w:t>
      </w:r>
      <w:r w:rsidR="00DF463B" w:rsidRPr="008A0AB3">
        <w:rPr>
          <w:rFonts w:cstheme="minorHAnsi"/>
        </w:rPr>
        <w:t xml:space="preserve"> largely confined </w:t>
      </w:r>
      <w:r w:rsidR="007D6D4F" w:rsidRPr="008A0AB3">
        <w:rPr>
          <w:rFonts w:cstheme="minorHAnsi"/>
        </w:rPr>
        <w:t>three</w:t>
      </w:r>
      <w:r w:rsidR="00DF463B" w:rsidRPr="008A0AB3">
        <w:rPr>
          <w:rFonts w:cstheme="minorHAnsi"/>
        </w:rPr>
        <w:t xml:space="preserve"> districts: </w:t>
      </w:r>
      <w:r w:rsidR="00DF463B" w:rsidRPr="00A52E9D">
        <w:rPr>
          <w:rFonts w:cstheme="minorHAnsi"/>
          <w:i/>
          <w:iCs/>
        </w:rPr>
        <w:t>Abu Kamal</w:t>
      </w:r>
      <w:r w:rsidR="00DF463B" w:rsidRPr="008A0AB3">
        <w:rPr>
          <w:rFonts w:cstheme="minorHAnsi"/>
        </w:rPr>
        <w:t xml:space="preserve"> and </w:t>
      </w:r>
      <w:r w:rsidR="00DF463B" w:rsidRPr="00A52E9D">
        <w:rPr>
          <w:rFonts w:cstheme="minorHAnsi"/>
          <w:i/>
          <w:iCs/>
        </w:rPr>
        <w:t>Al-</w:t>
      </w:r>
      <w:proofErr w:type="spellStart"/>
      <w:r w:rsidR="00DF463B" w:rsidRPr="00A52E9D">
        <w:rPr>
          <w:rFonts w:cstheme="minorHAnsi"/>
          <w:i/>
          <w:iCs/>
        </w:rPr>
        <w:t>Mayadin</w:t>
      </w:r>
      <w:proofErr w:type="spellEnd"/>
      <w:r w:rsidR="00286444" w:rsidRPr="008A0AB3">
        <w:rPr>
          <w:rFonts w:cstheme="minorHAnsi"/>
        </w:rPr>
        <w:t xml:space="preserve">, two neighboring districts in the east of the </w:t>
      </w:r>
      <w:r w:rsidR="00790C7E" w:rsidRPr="008A0AB3">
        <w:rPr>
          <w:rFonts w:cstheme="minorHAnsi"/>
        </w:rPr>
        <w:t xml:space="preserve">country </w:t>
      </w:r>
      <w:r w:rsidR="00861DEB" w:rsidRPr="008A0AB3">
        <w:rPr>
          <w:rFonts w:cstheme="minorHAnsi"/>
        </w:rPr>
        <w:t>i</w:t>
      </w:r>
      <w:r w:rsidR="00790C7E" w:rsidRPr="008A0AB3">
        <w:rPr>
          <w:rFonts w:cstheme="minorHAnsi"/>
        </w:rPr>
        <w:t>n the</w:t>
      </w:r>
      <w:r w:rsidR="00790C7E" w:rsidRPr="00A52E9D">
        <w:rPr>
          <w:rFonts w:cstheme="minorHAnsi"/>
          <w:i/>
          <w:iCs/>
        </w:rPr>
        <w:t xml:space="preserve"> Deir-</w:t>
      </w:r>
      <w:proofErr w:type="spellStart"/>
      <w:r w:rsidR="00790C7E" w:rsidRPr="00A52E9D">
        <w:rPr>
          <w:rFonts w:cstheme="minorHAnsi"/>
          <w:i/>
          <w:iCs/>
        </w:rPr>
        <w:t>ez</w:t>
      </w:r>
      <w:proofErr w:type="spellEnd"/>
      <w:r w:rsidR="00790C7E" w:rsidRPr="00A52E9D">
        <w:rPr>
          <w:rFonts w:cstheme="minorHAnsi"/>
          <w:i/>
          <w:iCs/>
        </w:rPr>
        <w:t>-</w:t>
      </w:r>
      <w:proofErr w:type="spellStart"/>
      <w:r w:rsidR="00790C7E" w:rsidRPr="00A52E9D">
        <w:rPr>
          <w:rFonts w:cstheme="minorHAnsi"/>
          <w:i/>
          <w:iCs/>
        </w:rPr>
        <w:t>Zor</w:t>
      </w:r>
      <w:proofErr w:type="spellEnd"/>
      <w:r w:rsidR="00790C7E" w:rsidRPr="008A0AB3">
        <w:rPr>
          <w:rFonts w:cstheme="minorHAnsi"/>
        </w:rPr>
        <w:t xml:space="preserve"> Governorate</w:t>
      </w:r>
      <w:r w:rsidR="007D6D4F" w:rsidRPr="008A0AB3">
        <w:rPr>
          <w:rFonts w:cstheme="minorHAnsi"/>
        </w:rPr>
        <w:t>, and a relatively minor outbreak in</w:t>
      </w:r>
      <w:r w:rsidR="007D6D4F" w:rsidRPr="00A52E9D">
        <w:rPr>
          <w:rFonts w:cstheme="minorHAnsi"/>
          <w:i/>
          <w:iCs/>
        </w:rPr>
        <w:t xml:space="preserve"> </w:t>
      </w:r>
      <w:proofErr w:type="spellStart"/>
      <w:r w:rsidR="007D6D4F" w:rsidRPr="00A52E9D">
        <w:rPr>
          <w:rFonts w:cstheme="minorHAnsi"/>
          <w:i/>
          <w:iCs/>
        </w:rPr>
        <w:t>A’zaz</w:t>
      </w:r>
      <w:proofErr w:type="spellEnd"/>
      <w:r w:rsidR="007D6D4F" w:rsidRPr="008A0AB3">
        <w:rPr>
          <w:rFonts w:cstheme="minorHAnsi"/>
        </w:rPr>
        <w:t>, in the north of the Aleppo governorate</w:t>
      </w:r>
      <w:r w:rsidR="00286444" w:rsidRPr="008A0AB3">
        <w:rPr>
          <w:rFonts w:cstheme="minorHAnsi"/>
        </w:rPr>
        <w:t xml:space="preserve">. </w:t>
      </w:r>
      <w:r w:rsidR="00E501ED" w:rsidRPr="008A0AB3">
        <w:rPr>
          <w:rFonts w:cstheme="minorHAnsi"/>
        </w:rPr>
        <w:t xml:space="preserve">In </w:t>
      </w:r>
      <w:commentRangeStart w:id="87"/>
      <w:r w:rsidR="00E501ED" w:rsidRPr="008A0AB3">
        <w:rPr>
          <w:rFonts w:cstheme="minorHAnsi"/>
        </w:rPr>
        <w:t>2018</w:t>
      </w:r>
      <w:commentRangeEnd w:id="87"/>
      <w:r w:rsidR="009F08AA" w:rsidRPr="008A0AB3">
        <w:rPr>
          <w:rStyle w:val="CommentReference"/>
          <w:rFonts w:cstheme="minorHAnsi"/>
          <w:sz w:val="22"/>
          <w:szCs w:val="22"/>
        </w:rPr>
        <w:commentReference w:id="87"/>
      </w:r>
      <w:r w:rsidR="00E501ED" w:rsidRPr="008A0AB3">
        <w:rPr>
          <w:rFonts w:cstheme="minorHAnsi"/>
        </w:rPr>
        <w:t>, the outbreak</w:t>
      </w:r>
      <w:r w:rsidR="000204EF" w:rsidRPr="008A0AB3">
        <w:rPr>
          <w:rFonts w:cstheme="minorHAnsi"/>
        </w:rPr>
        <w:t xml:space="preserve"> spread farther west</w:t>
      </w:r>
      <w:r w:rsidR="00861DEB" w:rsidRPr="008A0AB3">
        <w:rPr>
          <w:rFonts w:cstheme="minorHAnsi"/>
        </w:rPr>
        <w:t xml:space="preserve">, </w:t>
      </w:r>
      <w:r w:rsidR="00034F05" w:rsidRPr="008A0AB3">
        <w:rPr>
          <w:rFonts w:cstheme="minorHAnsi"/>
        </w:rPr>
        <w:t xml:space="preserve">affecting the districts of </w:t>
      </w:r>
      <w:r w:rsidR="00034F05" w:rsidRPr="00A52E9D">
        <w:rPr>
          <w:rFonts w:cstheme="minorHAnsi"/>
          <w:i/>
          <w:iCs/>
        </w:rPr>
        <w:t>Al-</w:t>
      </w:r>
      <w:proofErr w:type="spellStart"/>
      <w:r w:rsidR="00034F05" w:rsidRPr="00A52E9D">
        <w:rPr>
          <w:rFonts w:cstheme="minorHAnsi"/>
          <w:i/>
          <w:iCs/>
        </w:rPr>
        <w:t>Mayadin</w:t>
      </w:r>
      <w:proofErr w:type="spellEnd"/>
      <w:r w:rsidR="00034F05" w:rsidRPr="008A0AB3">
        <w:rPr>
          <w:rFonts w:cstheme="minorHAnsi"/>
        </w:rPr>
        <w:t xml:space="preserve"> and </w:t>
      </w:r>
      <w:r w:rsidR="00034F05" w:rsidRPr="00A52E9D">
        <w:rPr>
          <w:rFonts w:cstheme="minorHAnsi"/>
          <w:i/>
          <w:iCs/>
        </w:rPr>
        <w:t>Deir-</w:t>
      </w:r>
      <w:proofErr w:type="spellStart"/>
      <w:r w:rsidR="00034F05" w:rsidRPr="00A52E9D">
        <w:rPr>
          <w:rFonts w:cstheme="minorHAnsi"/>
          <w:i/>
          <w:iCs/>
        </w:rPr>
        <w:t>ez</w:t>
      </w:r>
      <w:proofErr w:type="spellEnd"/>
      <w:r w:rsidR="00034F05" w:rsidRPr="00A52E9D">
        <w:rPr>
          <w:rFonts w:cstheme="minorHAnsi"/>
          <w:i/>
          <w:iCs/>
        </w:rPr>
        <w:t>-</w:t>
      </w:r>
      <w:proofErr w:type="spellStart"/>
      <w:r w:rsidR="00034F05" w:rsidRPr="00A52E9D">
        <w:rPr>
          <w:rFonts w:cstheme="minorHAnsi"/>
          <w:i/>
          <w:iCs/>
        </w:rPr>
        <w:t>Zor</w:t>
      </w:r>
      <w:proofErr w:type="spellEnd"/>
      <w:r w:rsidR="00034F05" w:rsidRPr="008A0AB3">
        <w:rPr>
          <w:rFonts w:cstheme="minorHAnsi"/>
        </w:rPr>
        <w:t xml:space="preserve"> in the </w:t>
      </w:r>
      <w:r w:rsidR="00034F05" w:rsidRPr="00A52E9D">
        <w:rPr>
          <w:rFonts w:cstheme="minorHAnsi"/>
          <w:i/>
          <w:iCs/>
        </w:rPr>
        <w:t>Deir-</w:t>
      </w:r>
      <w:proofErr w:type="spellStart"/>
      <w:r w:rsidR="00034F05" w:rsidRPr="00A52E9D">
        <w:rPr>
          <w:rFonts w:cstheme="minorHAnsi"/>
          <w:i/>
          <w:iCs/>
        </w:rPr>
        <w:t>ez</w:t>
      </w:r>
      <w:proofErr w:type="spellEnd"/>
      <w:r w:rsidR="00034F05" w:rsidRPr="00A52E9D">
        <w:rPr>
          <w:rFonts w:cstheme="minorHAnsi"/>
          <w:i/>
          <w:iCs/>
        </w:rPr>
        <w:t>-</w:t>
      </w:r>
      <w:proofErr w:type="spellStart"/>
      <w:r w:rsidR="00034F05" w:rsidRPr="00A52E9D">
        <w:rPr>
          <w:rFonts w:cstheme="minorHAnsi"/>
          <w:i/>
          <w:iCs/>
        </w:rPr>
        <w:t>Zor</w:t>
      </w:r>
      <w:proofErr w:type="spellEnd"/>
      <w:r w:rsidR="00034F05" w:rsidRPr="008A0AB3">
        <w:rPr>
          <w:rFonts w:cstheme="minorHAnsi"/>
        </w:rPr>
        <w:t xml:space="preserve"> governorate and </w:t>
      </w:r>
      <w:proofErr w:type="spellStart"/>
      <w:r w:rsidR="00034F05" w:rsidRPr="00A52E9D">
        <w:rPr>
          <w:rFonts w:cstheme="minorHAnsi"/>
          <w:i/>
          <w:iCs/>
        </w:rPr>
        <w:t>Ath-Thawrah</w:t>
      </w:r>
      <w:proofErr w:type="spellEnd"/>
      <w:r w:rsidR="00034F05" w:rsidRPr="008A0AB3">
        <w:rPr>
          <w:rFonts w:cstheme="minorHAnsi"/>
        </w:rPr>
        <w:t xml:space="preserve"> in the </w:t>
      </w:r>
      <w:r w:rsidR="00034F05" w:rsidRPr="00A52E9D">
        <w:rPr>
          <w:rFonts w:cstheme="minorHAnsi"/>
          <w:i/>
          <w:iCs/>
        </w:rPr>
        <w:t>Ar-Raqqa</w:t>
      </w:r>
      <w:r w:rsidR="00034F05" w:rsidRPr="008A0AB3">
        <w:rPr>
          <w:rFonts w:cstheme="minorHAnsi"/>
        </w:rPr>
        <w:t xml:space="preserve"> governorate</w:t>
      </w:r>
      <w:r w:rsidR="007D6D4F" w:rsidRPr="008A0AB3">
        <w:rPr>
          <w:rFonts w:cstheme="minorHAnsi"/>
        </w:rPr>
        <w:t xml:space="preserve">, with another minor outbreak in </w:t>
      </w:r>
      <w:r w:rsidR="007D6D4F" w:rsidRPr="00A52E9D">
        <w:rPr>
          <w:rFonts w:cstheme="minorHAnsi"/>
          <w:i/>
          <w:iCs/>
        </w:rPr>
        <w:t>Jarablus</w:t>
      </w:r>
      <w:r w:rsidR="007D6D4F" w:rsidRPr="008A0AB3">
        <w:rPr>
          <w:rFonts w:cstheme="minorHAnsi"/>
        </w:rPr>
        <w:t xml:space="preserve"> in the north of the Aleppo governorate</w:t>
      </w:r>
      <w:r w:rsidR="00034F05" w:rsidRPr="008A0AB3">
        <w:rPr>
          <w:rFonts w:cstheme="minorHAnsi"/>
        </w:rPr>
        <w:t>.</w:t>
      </w:r>
      <w:r w:rsidR="000204EF" w:rsidRPr="008A0AB3">
        <w:rPr>
          <w:rFonts w:cstheme="minorHAnsi"/>
        </w:rPr>
        <w:t xml:space="preserve"> </w:t>
      </w:r>
      <w:commentRangeStart w:id="88"/>
      <w:commentRangeEnd w:id="88"/>
      <w:r w:rsidR="00DA4594" w:rsidRPr="008A0AB3">
        <w:rPr>
          <w:rStyle w:val="CommentReference"/>
          <w:rFonts w:cstheme="minorHAnsi"/>
          <w:sz w:val="22"/>
          <w:szCs w:val="22"/>
        </w:rPr>
        <w:commentReference w:id="88"/>
      </w:r>
      <w:r w:rsidR="000C25FB" w:rsidRPr="008A0AB3">
        <w:rPr>
          <w:rFonts w:cstheme="minorHAnsi"/>
        </w:rPr>
        <w:t xml:space="preserve">Districts with high incidence of measles in 2017 experienced a </w:t>
      </w:r>
      <w:r w:rsidR="000C25FB">
        <w:rPr>
          <w:rFonts w:cstheme="minorHAnsi"/>
        </w:rPr>
        <w:t>decrease</w:t>
      </w:r>
      <w:r w:rsidR="000C25FB" w:rsidRPr="008A0AB3">
        <w:rPr>
          <w:rFonts w:cstheme="minorHAnsi"/>
        </w:rPr>
        <w:t xml:space="preserve"> in incidence the following year, </w:t>
      </w:r>
      <w:r w:rsidR="00FF3C0E">
        <w:rPr>
          <w:rFonts w:cstheme="minorHAnsi"/>
        </w:rPr>
        <w:t xml:space="preserve">and no outbreaks were reported in 2019, </w:t>
      </w:r>
      <w:r w:rsidR="000C25FB" w:rsidRPr="008A0AB3">
        <w:rPr>
          <w:rFonts w:cstheme="minorHAnsi"/>
        </w:rPr>
        <w:t>suggesting a reduction in the at-risk population due to immunity</w:t>
      </w:r>
      <w:r w:rsidR="00FF3C0E">
        <w:rPr>
          <w:rFonts w:cstheme="minorHAnsi"/>
        </w:rPr>
        <w:t xml:space="preserve"> and/or vaccination efforts</w:t>
      </w:r>
      <w:r w:rsidR="000C25FB" w:rsidRPr="008A0AB3">
        <w:rPr>
          <w:rFonts w:cstheme="minorHAnsi"/>
        </w:rPr>
        <w:t>.</w:t>
      </w:r>
      <w:r w:rsidR="00851157">
        <w:rPr>
          <w:rFonts w:cstheme="minorHAnsi"/>
        </w:rPr>
        <w:t xml:space="preserve"> </w:t>
      </w:r>
    </w:p>
    <w:p w14:paraId="56783954" w14:textId="0DC85389" w:rsidR="00A60A26" w:rsidRDefault="00A60A26" w:rsidP="00A60A26">
      <w:pPr>
        <w:spacing w:line="240" w:lineRule="auto"/>
        <w:jc w:val="both"/>
        <w:rPr>
          <w:rFonts w:cstheme="minorHAnsi"/>
        </w:rPr>
      </w:pPr>
      <w:commentRangeStart w:id="89"/>
      <w:commentRangeStart w:id="90"/>
      <w:r w:rsidRPr="008A0AB3">
        <w:rPr>
          <w:rFonts w:cstheme="minorHAnsi"/>
        </w:rPr>
        <w:t xml:space="preserve">There </w:t>
      </w:r>
      <w:r w:rsidR="00405C23">
        <w:rPr>
          <w:rFonts w:cstheme="minorHAnsi"/>
        </w:rPr>
        <w:t>was</w:t>
      </w:r>
      <w:r w:rsidRPr="008A0AB3">
        <w:rPr>
          <w:rFonts w:cstheme="minorHAnsi"/>
        </w:rPr>
        <w:t xml:space="preserve"> also the unexpected finding of higher incidence </w:t>
      </w:r>
      <w:r w:rsidR="00405C23">
        <w:rPr>
          <w:rFonts w:cstheme="minorHAnsi"/>
        </w:rPr>
        <w:t xml:space="preserve">rates </w:t>
      </w:r>
      <w:r w:rsidRPr="008A0AB3">
        <w:rPr>
          <w:rFonts w:cstheme="minorHAnsi"/>
        </w:rPr>
        <w:t>among females ≥5 years old than males ≥5 years old. It may be that this is not reflective of a true difference of incidence in the population, but rather a difference due to barriers to accessing care for males, such as increased security risks for men,</w:t>
      </w:r>
      <w:commentRangeStart w:id="91"/>
      <w:r w:rsidRPr="008A0AB3">
        <w:rPr>
          <w:rFonts w:cstheme="minorHAnsi"/>
        </w:rPr>
        <w:t xml:space="preserve"> since men reported being targeted more by police and military forces at check-points and chance encounters.</w:t>
      </w:r>
      <w:commentRangeEnd w:id="91"/>
      <w:r w:rsidRPr="008A0AB3">
        <w:rPr>
          <w:rStyle w:val="CommentReference"/>
          <w:rFonts w:cstheme="minorHAnsi"/>
          <w:sz w:val="22"/>
          <w:szCs w:val="22"/>
        </w:rPr>
        <w:commentReference w:id="91"/>
      </w:r>
      <w:r w:rsidRPr="008A0AB3">
        <w:rPr>
          <w:rFonts w:cstheme="minorHAnsi"/>
        </w:rPr>
        <w:t xml:space="preserve"> It may</w:t>
      </w:r>
      <w:r>
        <w:rPr>
          <w:rFonts w:cstheme="minorHAnsi"/>
        </w:rPr>
        <w:t xml:space="preserve"> also</w:t>
      </w:r>
      <w:r w:rsidRPr="008A0AB3">
        <w:rPr>
          <w:rFonts w:cstheme="minorHAnsi"/>
        </w:rPr>
        <w:t xml:space="preserve"> reflect a true difference in incidence, perhaps due to </w:t>
      </w:r>
      <w:r>
        <w:rPr>
          <w:rFonts w:cstheme="minorHAnsi"/>
        </w:rPr>
        <w:t>females</w:t>
      </w:r>
      <w:r w:rsidRPr="008A0AB3">
        <w:rPr>
          <w:rFonts w:cstheme="minorHAnsi"/>
        </w:rPr>
        <w:t xml:space="preserve"> being able to commute </w:t>
      </w:r>
      <w:r>
        <w:rPr>
          <w:rFonts w:cstheme="minorHAnsi"/>
        </w:rPr>
        <w:t xml:space="preserve">more safely than males </w:t>
      </w:r>
      <w:r w:rsidRPr="008A0AB3">
        <w:rPr>
          <w:rFonts w:cstheme="minorHAnsi"/>
        </w:rPr>
        <w:t xml:space="preserve">and thus have an increased number of contacts, or because </w:t>
      </w:r>
      <w:r>
        <w:rPr>
          <w:rFonts w:cstheme="minorHAnsi"/>
        </w:rPr>
        <w:t>males</w:t>
      </w:r>
      <w:r w:rsidRPr="008A0AB3">
        <w:rPr>
          <w:rFonts w:cstheme="minorHAnsi"/>
        </w:rPr>
        <w:t xml:space="preserve"> had greater access to vaccinations</w:t>
      </w:r>
      <w:r>
        <w:rPr>
          <w:rFonts w:cstheme="minorHAnsi"/>
        </w:rPr>
        <w:t xml:space="preserve">. </w:t>
      </w:r>
      <w:commentRangeEnd w:id="89"/>
      <w:r w:rsidR="005F1BE6">
        <w:rPr>
          <w:rStyle w:val="CommentReference"/>
        </w:rPr>
        <w:commentReference w:id="89"/>
      </w:r>
      <w:commentRangeEnd w:id="90"/>
      <w:r w:rsidR="005F1BE6">
        <w:rPr>
          <w:rStyle w:val="CommentReference"/>
        </w:rPr>
        <w:commentReference w:id="90"/>
      </w:r>
    </w:p>
    <w:p w14:paraId="7E63A653" w14:textId="5D5EC8CE" w:rsidR="009B4AED" w:rsidRPr="008A0AB3" w:rsidRDefault="009B4AED" w:rsidP="00A60A26">
      <w:pPr>
        <w:spacing w:line="240" w:lineRule="auto"/>
        <w:jc w:val="both"/>
        <w:rPr>
          <w:rFonts w:cstheme="minorHAnsi"/>
        </w:rPr>
      </w:pPr>
      <w:r>
        <w:rPr>
          <w:rFonts w:cstheme="minorHAnsi"/>
        </w:rPr>
        <w:t>It is also interesting to note that 2017 was the first year in which the entire &lt;</w:t>
      </w:r>
      <w:proofErr w:type="gramStart"/>
      <w:r>
        <w:rPr>
          <w:rFonts w:cstheme="minorHAnsi"/>
        </w:rPr>
        <w:t>5 year-old</w:t>
      </w:r>
      <w:proofErr w:type="gramEnd"/>
      <w:r>
        <w:rPr>
          <w:rFonts w:cstheme="minorHAnsi"/>
        </w:rPr>
        <w:t xml:space="preserve"> population was born during the conflict. </w:t>
      </w:r>
      <w:r w:rsidR="003D05B8">
        <w:rPr>
          <w:rFonts w:cstheme="minorHAnsi"/>
        </w:rPr>
        <w:t>While it is unclear exactly</w:t>
      </w:r>
      <w:r w:rsidR="00356B79">
        <w:rPr>
          <w:rFonts w:cstheme="minorHAnsi"/>
        </w:rPr>
        <w:t xml:space="preserve"> how</w:t>
      </w:r>
      <w:r w:rsidR="003D05B8">
        <w:rPr>
          <w:rFonts w:cstheme="minorHAnsi"/>
        </w:rPr>
        <w:t xml:space="preserve"> this fact has influenced these two epidemics, it stands to reason that </w:t>
      </w:r>
      <w:r w:rsidR="00724013">
        <w:rPr>
          <w:rFonts w:cstheme="minorHAnsi"/>
        </w:rPr>
        <w:t>this</w:t>
      </w:r>
      <w:r w:rsidR="003D05B8">
        <w:rPr>
          <w:rFonts w:cstheme="minorHAnsi"/>
        </w:rPr>
        <w:t xml:space="preserve"> segment of the population was especially vulnerable to changes in access to routine vaccinations.</w:t>
      </w:r>
    </w:p>
    <w:p w14:paraId="389FA115" w14:textId="17F485C0" w:rsidR="004B747E" w:rsidRPr="008A0AB3" w:rsidRDefault="000F50C6" w:rsidP="00572DF8">
      <w:pPr>
        <w:spacing w:line="240" w:lineRule="auto"/>
        <w:jc w:val="both"/>
        <w:rPr>
          <w:rFonts w:cstheme="minorHAnsi"/>
        </w:rPr>
      </w:pPr>
      <w:r w:rsidRPr="008A0AB3">
        <w:rPr>
          <w:rFonts w:cstheme="minorHAnsi"/>
          <w:noProof/>
        </w:rPr>
        <w:lastRenderedPageBreak/>
        <w:drawing>
          <wp:anchor distT="0" distB="0" distL="114300" distR="114300" simplePos="0" relativeHeight="251674624" behindDoc="0" locked="0" layoutInCell="1" allowOverlap="1" wp14:anchorId="5EF5F015" wp14:editId="4E0F6E21">
            <wp:simplePos x="0" y="0"/>
            <wp:positionH relativeFrom="column">
              <wp:posOffset>647700</wp:posOffset>
            </wp:positionH>
            <wp:positionV relativeFrom="paragraph">
              <wp:posOffset>1116965</wp:posOffset>
            </wp:positionV>
            <wp:extent cx="4297680" cy="2610485"/>
            <wp:effectExtent l="0" t="0" r="7620" b="0"/>
            <wp:wrapTopAndBottom/>
            <wp:docPr id="17" name="Picture 17" descr="https://news.bbcimg.co.uk/news/special/2017/newsspec_17978/img/iraq_syria_control_jan2015_jan2018_976-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ews.bbcimg.co.uk/news/special/2017/newsspec_17978/img/iraq_syria_control_jan2015_jan2018_976-nc.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97680"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21E" w:rsidRPr="008A0AB3">
        <w:rPr>
          <w:rFonts w:cstheme="minorHAnsi"/>
        </w:rPr>
        <w:t xml:space="preserve">The populated regions of </w:t>
      </w:r>
      <w:r w:rsidR="009A25B0" w:rsidRPr="00A52E9D">
        <w:rPr>
          <w:rFonts w:cstheme="minorHAnsi"/>
          <w:i/>
          <w:iCs/>
        </w:rPr>
        <w:t>Ar-Raqqa</w:t>
      </w:r>
      <w:r w:rsidR="009A25B0" w:rsidRPr="008A0AB3">
        <w:rPr>
          <w:rFonts w:cstheme="minorHAnsi"/>
        </w:rPr>
        <w:t xml:space="preserve"> and </w:t>
      </w:r>
      <w:r w:rsidR="009A25B0" w:rsidRPr="00A52E9D">
        <w:rPr>
          <w:rFonts w:cstheme="minorHAnsi"/>
          <w:i/>
          <w:iCs/>
        </w:rPr>
        <w:t>Deir-</w:t>
      </w:r>
      <w:proofErr w:type="spellStart"/>
      <w:r w:rsidR="009A25B0" w:rsidRPr="00A52E9D">
        <w:rPr>
          <w:rFonts w:cstheme="minorHAnsi"/>
          <w:i/>
          <w:iCs/>
        </w:rPr>
        <w:t>ez</w:t>
      </w:r>
      <w:proofErr w:type="spellEnd"/>
      <w:r w:rsidR="009A25B0" w:rsidRPr="00A52E9D">
        <w:rPr>
          <w:rFonts w:cstheme="minorHAnsi"/>
          <w:i/>
          <w:iCs/>
        </w:rPr>
        <w:t>-</w:t>
      </w:r>
      <w:proofErr w:type="spellStart"/>
      <w:r w:rsidR="009A25B0" w:rsidRPr="00A52E9D">
        <w:rPr>
          <w:rFonts w:cstheme="minorHAnsi"/>
          <w:i/>
          <w:iCs/>
        </w:rPr>
        <w:t>Zor</w:t>
      </w:r>
      <w:proofErr w:type="spellEnd"/>
      <w:r w:rsidR="00511FC4" w:rsidRPr="008A0AB3">
        <w:rPr>
          <w:rFonts w:cstheme="minorHAnsi"/>
        </w:rPr>
        <w:t xml:space="preserve"> </w:t>
      </w:r>
      <w:r w:rsidR="001606D8" w:rsidRPr="008A0AB3">
        <w:rPr>
          <w:rFonts w:cstheme="minorHAnsi"/>
        </w:rPr>
        <w:t xml:space="preserve">fell to various opposition groups in the spring of 2013 and </w:t>
      </w:r>
      <w:r w:rsidR="00511FC4" w:rsidRPr="008A0AB3">
        <w:rPr>
          <w:rFonts w:cstheme="minorHAnsi"/>
        </w:rPr>
        <w:t>were primarily</w:t>
      </w:r>
      <w:r w:rsidR="009A25B0" w:rsidRPr="008A0AB3">
        <w:rPr>
          <w:rFonts w:cstheme="minorHAnsi"/>
        </w:rPr>
        <w:t xml:space="preserve"> under </w:t>
      </w:r>
      <w:r w:rsidR="00AB392C" w:rsidRPr="008A0AB3">
        <w:rPr>
          <w:rFonts w:cstheme="minorHAnsi"/>
          <w:i/>
          <w:iCs/>
        </w:rPr>
        <w:t>Daesh</w:t>
      </w:r>
      <w:r w:rsidR="009A25B0" w:rsidRPr="008A0AB3">
        <w:rPr>
          <w:rFonts w:cstheme="minorHAnsi"/>
        </w:rPr>
        <w:t xml:space="preserve"> control from </w:t>
      </w:r>
      <w:commentRangeStart w:id="92"/>
      <w:commentRangeStart w:id="93"/>
      <w:r w:rsidR="001606D8" w:rsidRPr="008A0AB3">
        <w:rPr>
          <w:rFonts w:cstheme="minorHAnsi"/>
        </w:rPr>
        <w:t xml:space="preserve">January </w:t>
      </w:r>
      <w:r w:rsidR="009A25B0" w:rsidRPr="008A0AB3">
        <w:rPr>
          <w:rFonts w:cstheme="minorHAnsi"/>
        </w:rPr>
        <w:t>20</w:t>
      </w:r>
      <w:r w:rsidR="00AB392C" w:rsidRPr="008A0AB3">
        <w:rPr>
          <w:rFonts w:cstheme="minorHAnsi"/>
        </w:rPr>
        <w:t>14</w:t>
      </w:r>
      <w:commentRangeEnd w:id="92"/>
      <w:r w:rsidR="00A11630">
        <w:rPr>
          <w:rStyle w:val="CommentReference"/>
        </w:rPr>
        <w:commentReference w:id="92"/>
      </w:r>
      <w:r w:rsidR="00B12B09" w:rsidRPr="008A0AB3">
        <w:rPr>
          <w:rFonts w:cstheme="minorHAnsi"/>
        </w:rPr>
        <w:t xml:space="preserve"> –</w:t>
      </w:r>
      <w:r w:rsidR="001606D8" w:rsidRPr="008A0AB3">
        <w:rPr>
          <w:rFonts w:cstheme="minorHAnsi"/>
        </w:rPr>
        <w:t xml:space="preserve"> August </w:t>
      </w:r>
      <w:r w:rsidR="009A25B0" w:rsidRPr="008A0AB3">
        <w:rPr>
          <w:rFonts w:cstheme="minorHAnsi"/>
        </w:rPr>
        <w:t>20</w:t>
      </w:r>
      <w:r w:rsidR="00AB392C" w:rsidRPr="008A0AB3">
        <w:rPr>
          <w:rFonts w:cstheme="minorHAnsi"/>
        </w:rPr>
        <w:t>17</w:t>
      </w:r>
      <w:commentRangeEnd w:id="93"/>
      <w:r w:rsidR="001606D8" w:rsidRPr="008A0AB3">
        <w:rPr>
          <w:rStyle w:val="CommentReference"/>
          <w:rFonts w:cstheme="minorHAnsi"/>
          <w:sz w:val="22"/>
          <w:szCs w:val="22"/>
        </w:rPr>
        <w:commentReference w:id="93"/>
      </w:r>
      <w:r w:rsidR="00AB392C" w:rsidRPr="008A0AB3">
        <w:rPr>
          <w:rFonts w:cstheme="minorHAnsi"/>
        </w:rPr>
        <w:t xml:space="preserve">. </w:t>
      </w:r>
      <w:r w:rsidR="009A25B0" w:rsidRPr="008A0AB3">
        <w:rPr>
          <w:rFonts w:cstheme="minorHAnsi"/>
        </w:rPr>
        <w:t xml:space="preserve">These areas were largely </w:t>
      </w:r>
      <w:r w:rsidR="004A0069" w:rsidRPr="008A0AB3">
        <w:rPr>
          <w:rFonts w:cstheme="minorHAnsi"/>
        </w:rPr>
        <w:t>inaccessible</w:t>
      </w:r>
      <w:r w:rsidR="009A25B0" w:rsidRPr="008A0AB3">
        <w:rPr>
          <w:rFonts w:cstheme="minorHAnsi"/>
        </w:rPr>
        <w:t xml:space="preserve"> to many aid organizations</w:t>
      </w:r>
      <w:r w:rsidR="00AB6039">
        <w:rPr>
          <w:rFonts w:cstheme="minorHAnsi"/>
        </w:rPr>
        <w:t>,</w:t>
      </w:r>
      <w:r w:rsidR="009A25B0" w:rsidRPr="008A0AB3">
        <w:rPr>
          <w:rFonts w:cstheme="minorHAnsi"/>
        </w:rPr>
        <w:t xml:space="preserve"> </w:t>
      </w:r>
      <w:r w:rsidR="00D94197" w:rsidRPr="008A0AB3">
        <w:rPr>
          <w:rFonts w:cstheme="minorHAnsi"/>
        </w:rPr>
        <w:t>and</w:t>
      </w:r>
      <w:r w:rsidR="00715954">
        <w:rPr>
          <w:rFonts w:cstheme="minorHAnsi"/>
        </w:rPr>
        <w:t xml:space="preserve"> while</w:t>
      </w:r>
      <w:r w:rsidR="00992D39" w:rsidRPr="008A0AB3">
        <w:rPr>
          <w:rFonts w:cstheme="minorHAnsi"/>
        </w:rPr>
        <w:t xml:space="preserve"> </w:t>
      </w:r>
      <w:r w:rsidR="004F64BE" w:rsidRPr="008A0AB3">
        <w:rPr>
          <w:rFonts w:cstheme="minorHAnsi"/>
        </w:rPr>
        <w:t xml:space="preserve">ACU’s </w:t>
      </w:r>
      <w:r w:rsidR="00D94197" w:rsidRPr="008A0AB3">
        <w:rPr>
          <w:rFonts w:cstheme="minorHAnsi"/>
        </w:rPr>
        <w:t>surveillance efforts</w:t>
      </w:r>
      <w:r w:rsidR="00992D39" w:rsidRPr="008A0AB3">
        <w:rPr>
          <w:rFonts w:cstheme="minorHAnsi"/>
        </w:rPr>
        <w:t xml:space="preserve"> were restricted</w:t>
      </w:r>
      <w:r w:rsidR="00D94197" w:rsidRPr="008A0AB3">
        <w:rPr>
          <w:rFonts w:cstheme="minorHAnsi"/>
        </w:rPr>
        <w:t>,</w:t>
      </w:r>
      <w:r w:rsidR="00715954">
        <w:rPr>
          <w:rFonts w:cstheme="minorHAnsi"/>
        </w:rPr>
        <w:t xml:space="preserve"> infectious</w:t>
      </w:r>
      <w:r w:rsidR="00715954" w:rsidRPr="008A0AB3">
        <w:rPr>
          <w:rFonts w:cstheme="minorHAnsi"/>
        </w:rPr>
        <w:t xml:space="preserve"> disease </w:t>
      </w:r>
      <w:r w:rsidR="00715954">
        <w:rPr>
          <w:rFonts w:cstheme="minorHAnsi"/>
        </w:rPr>
        <w:t xml:space="preserve">surveillance </w:t>
      </w:r>
      <w:r w:rsidR="00715954" w:rsidRPr="008A0AB3">
        <w:rPr>
          <w:rFonts w:cstheme="minorHAnsi"/>
        </w:rPr>
        <w:t xml:space="preserve">reports were still able to </w:t>
      </w:r>
      <w:r w:rsidR="00715954" w:rsidRPr="00715954">
        <w:rPr>
          <w:rFonts w:cstheme="minorHAnsi"/>
        </w:rPr>
        <w:t>make it through using clandestine means</w:t>
      </w:r>
      <w:r w:rsidR="00AB6039">
        <w:rPr>
          <w:rFonts w:cstheme="minorHAnsi"/>
        </w:rPr>
        <w:t>.</w:t>
      </w:r>
      <w:r w:rsidR="00715954">
        <w:rPr>
          <w:rFonts w:cstheme="minorHAnsi"/>
        </w:rPr>
        <w:t xml:space="preserve"> </w:t>
      </w:r>
      <w:r w:rsidR="001606D8" w:rsidRPr="00AB3AB7">
        <w:rPr>
          <w:rFonts w:cstheme="minorHAnsi"/>
          <w:i/>
          <w:iCs/>
        </w:rPr>
        <w:t>Daesh</w:t>
      </w:r>
      <w:r w:rsidR="001606D8" w:rsidRPr="008A0AB3">
        <w:rPr>
          <w:rFonts w:cstheme="minorHAnsi"/>
        </w:rPr>
        <w:t xml:space="preserve"> </w:t>
      </w:r>
      <w:r w:rsidR="00AB6039">
        <w:rPr>
          <w:rFonts w:cstheme="minorHAnsi"/>
        </w:rPr>
        <w:t xml:space="preserve">also </w:t>
      </w:r>
      <w:r w:rsidR="001606D8" w:rsidRPr="008A0AB3">
        <w:rPr>
          <w:rFonts w:cstheme="minorHAnsi"/>
        </w:rPr>
        <w:t>compl</w:t>
      </w:r>
      <w:r w:rsidR="00715954">
        <w:rPr>
          <w:rFonts w:cstheme="minorHAnsi"/>
        </w:rPr>
        <w:t>ied</w:t>
      </w:r>
      <w:r w:rsidR="001606D8" w:rsidRPr="008A0AB3">
        <w:rPr>
          <w:rFonts w:cstheme="minorHAnsi"/>
        </w:rPr>
        <w:t xml:space="preserve"> with the ACU’s polio campaigns in the areas</w:t>
      </w:r>
      <w:r w:rsidR="00715954">
        <w:rPr>
          <w:rFonts w:cstheme="minorHAnsi"/>
        </w:rPr>
        <w:t>.</w:t>
      </w:r>
      <w:r w:rsidR="00C938C1">
        <w:rPr>
          <w:rFonts w:cstheme="minorHAnsi"/>
        </w:rPr>
        <w:t xml:space="preserve"> </w:t>
      </w:r>
      <w:r w:rsidR="00F830B5" w:rsidRPr="00A52E9D">
        <w:rPr>
          <w:rFonts w:cstheme="minorHAnsi"/>
          <w:i/>
          <w:iCs/>
        </w:rPr>
        <w:t>Deir-</w:t>
      </w:r>
      <w:proofErr w:type="spellStart"/>
      <w:r w:rsidR="00F830B5" w:rsidRPr="00A52E9D">
        <w:rPr>
          <w:rFonts w:cstheme="minorHAnsi"/>
          <w:i/>
          <w:iCs/>
        </w:rPr>
        <w:t>ez</w:t>
      </w:r>
      <w:proofErr w:type="spellEnd"/>
      <w:r w:rsidR="00F830B5" w:rsidRPr="00A52E9D">
        <w:rPr>
          <w:rFonts w:cstheme="minorHAnsi"/>
          <w:i/>
          <w:iCs/>
        </w:rPr>
        <w:t>-</w:t>
      </w:r>
      <w:proofErr w:type="spellStart"/>
      <w:r w:rsidR="00F830B5" w:rsidRPr="00A52E9D">
        <w:rPr>
          <w:rFonts w:cstheme="minorHAnsi"/>
          <w:i/>
          <w:iCs/>
        </w:rPr>
        <w:t>Zor</w:t>
      </w:r>
      <w:proofErr w:type="spellEnd"/>
      <w:r w:rsidR="00F830B5" w:rsidRPr="008A0AB3">
        <w:rPr>
          <w:rFonts w:cstheme="minorHAnsi"/>
        </w:rPr>
        <w:t xml:space="preserve"> shares a border with </w:t>
      </w:r>
      <w:proofErr w:type="gramStart"/>
      <w:r w:rsidR="00F830B5" w:rsidRPr="008A0AB3">
        <w:rPr>
          <w:rFonts w:cstheme="minorHAnsi"/>
        </w:rPr>
        <w:t>Iraq, and</w:t>
      </w:r>
      <w:proofErr w:type="gramEnd"/>
      <w:r w:rsidR="00F830B5" w:rsidRPr="008A0AB3">
        <w:rPr>
          <w:rFonts w:cstheme="minorHAnsi"/>
        </w:rPr>
        <w:t xml:space="preserve"> was a gateway for many fighters to enter Syria during the early stages of the conflict. The 2013 polio outbreak occurred in </w:t>
      </w:r>
      <w:r w:rsidR="00F830B5" w:rsidRPr="00A52E9D">
        <w:rPr>
          <w:rFonts w:cstheme="minorHAnsi"/>
          <w:i/>
          <w:iCs/>
        </w:rPr>
        <w:t>Deir-</w:t>
      </w:r>
      <w:proofErr w:type="spellStart"/>
      <w:r w:rsidR="00F830B5" w:rsidRPr="00A52E9D">
        <w:rPr>
          <w:rFonts w:cstheme="minorHAnsi"/>
          <w:i/>
          <w:iCs/>
        </w:rPr>
        <w:t>ez</w:t>
      </w:r>
      <w:proofErr w:type="spellEnd"/>
      <w:r w:rsidR="00F830B5" w:rsidRPr="00A52E9D">
        <w:rPr>
          <w:rFonts w:cstheme="minorHAnsi"/>
          <w:i/>
          <w:iCs/>
        </w:rPr>
        <w:t>-</w:t>
      </w:r>
      <w:proofErr w:type="spellStart"/>
      <w:r w:rsidR="00F830B5" w:rsidRPr="00A52E9D">
        <w:rPr>
          <w:rFonts w:cstheme="minorHAnsi"/>
          <w:i/>
          <w:iCs/>
        </w:rPr>
        <w:t>Zor</w:t>
      </w:r>
      <w:proofErr w:type="spellEnd"/>
      <w:r w:rsidR="00F830B5" w:rsidRPr="008A0AB3">
        <w:rPr>
          <w:rFonts w:cstheme="minorHAnsi"/>
        </w:rPr>
        <w:t xml:space="preserve">, suggesting that routine vaccination and </w:t>
      </w:r>
      <w:r w:rsidR="004A5DF8" w:rsidRPr="008A0AB3">
        <w:rPr>
          <w:rFonts w:cstheme="minorHAnsi"/>
        </w:rPr>
        <w:t>adequate</w:t>
      </w:r>
      <w:r w:rsidR="00F830B5" w:rsidRPr="008A0AB3">
        <w:rPr>
          <w:rFonts w:cstheme="minorHAnsi"/>
        </w:rPr>
        <w:t xml:space="preserve"> sanitation had </w:t>
      </w:r>
      <w:r w:rsidR="00C845F2">
        <w:rPr>
          <w:rFonts w:cstheme="minorHAnsi"/>
        </w:rPr>
        <w:t>declined</w:t>
      </w:r>
      <w:r w:rsidR="00F830B5" w:rsidRPr="008A0AB3">
        <w:rPr>
          <w:rFonts w:cstheme="minorHAnsi"/>
        </w:rPr>
        <w:t xml:space="preserve"> even before then.</w:t>
      </w:r>
      <w:r w:rsidR="004A5DF8" w:rsidRPr="008A0AB3">
        <w:rPr>
          <w:rFonts w:cstheme="minorHAnsi"/>
        </w:rPr>
        <w:t xml:space="preserve"> </w:t>
      </w:r>
    </w:p>
    <w:p w14:paraId="208AA7D7" w14:textId="20199FE9" w:rsidR="004963BD" w:rsidRPr="008A0AB3" w:rsidRDefault="004963BD" w:rsidP="00572DF8">
      <w:pPr>
        <w:spacing w:line="240" w:lineRule="auto"/>
        <w:jc w:val="both"/>
        <w:rPr>
          <w:rFonts w:cstheme="minorHAnsi"/>
        </w:rPr>
      </w:pPr>
      <w:r w:rsidRPr="008A0AB3">
        <w:rPr>
          <w:rFonts w:cstheme="minorHAnsi"/>
        </w:rPr>
        <w:t xml:space="preserve">ACU’s EWARN has proven itself to be a robust surveillance system and is often the only source for infectious disease data from </w:t>
      </w:r>
      <w:r w:rsidR="00694802">
        <w:rPr>
          <w:rFonts w:cstheme="minorHAnsi"/>
        </w:rPr>
        <w:t>non-state</w:t>
      </w:r>
      <w:r w:rsidRPr="008A0AB3">
        <w:rPr>
          <w:rFonts w:cstheme="minorHAnsi"/>
        </w:rPr>
        <w:t xml:space="preserve"> territories.</w:t>
      </w:r>
      <w:r w:rsidRPr="008A0AB3">
        <w:rPr>
          <w:rFonts w:cstheme="minorHAnsi"/>
        </w:rPr>
        <w:fldChar w:fldCharType="begin" w:fldLock="1"/>
      </w:r>
      <w:r w:rsidR="008B43DB">
        <w:rPr>
          <w:rFonts w:cstheme="minorHAnsi"/>
        </w:rPr>
        <w:instrText>ADDIN CSL_CITATION {"citationItems":[{"id":"ITEM-1","itemData":{"URL":"https://www.cdc.gov/globalhealth/infographics/global-health-security/ewarn.htm","accessed":{"date-parts":[["2019","9","14"]]},"author":[{"dropping-particle":"","family":"CDC","given":"","non-dropping-particle":"","parse-names":false,"suffix":""}],"id":"ITEM-1","issued":{"date-parts":[["0"]]},"title":"CDC Global Health - Infographics - Early Warning Alert And Response Network Put The Brakes On Deadly Diseases","type":"webpage"},"uris":["http://www.mendeley.com/documents/?uuid=d4ee335c-30fb-3a2a-8259-1543ca2b797b"]}],"mendeley":{"formattedCitation":"&lt;sup&gt;44&lt;/sup&gt;","plainTextFormattedCitation":"44","previouslyFormattedCitation":"&lt;sup&gt;44&lt;/sup&gt;"},"properties":{"noteIndex":0},"schema":"https://github.com/citation-style-language/schema/raw/master/csl-citation.json"}</w:instrText>
      </w:r>
      <w:r w:rsidRPr="008A0AB3">
        <w:rPr>
          <w:rFonts w:cstheme="minorHAnsi"/>
        </w:rPr>
        <w:fldChar w:fldCharType="separate"/>
      </w:r>
      <w:r w:rsidR="008B43DB" w:rsidRPr="008B43DB">
        <w:rPr>
          <w:rFonts w:cstheme="minorHAnsi"/>
          <w:noProof/>
          <w:vertAlign w:val="superscript"/>
        </w:rPr>
        <w:t>44</w:t>
      </w:r>
      <w:r w:rsidRPr="008A0AB3">
        <w:rPr>
          <w:rFonts w:cstheme="minorHAnsi"/>
        </w:rPr>
        <w:fldChar w:fldCharType="end"/>
      </w:r>
      <w:r w:rsidRPr="008A0AB3">
        <w:rPr>
          <w:rFonts w:cstheme="minorHAnsi"/>
        </w:rPr>
        <w:t xml:space="preserve"> The data they have collected and distributed have helped </w:t>
      </w:r>
      <w:r w:rsidR="00694802">
        <w:rPr>
          <w:rFonts w:cstheme="minorHAnsi"/>
        </w:rPr>
        <w:t>guide</w:t>
      </w:r>
      <w:r w:rsidRPr="008A0AB3">
        <w:rPr>
          <w:rFonts w:cstheme="minorHAnsi"/>
        </w:rPr>
        <w:t xml:space="preserve"> clinical practice within Syria, inform</w:t>
      </w:r>
      <w:r w:rsidR="00694802">
        <w:rPr>
          <w:rFonts w:cstheme="minorHAnsi"/>
        </w:rPr>
        <w:t xml:space="preserve"> </w:t>
      </w:r>
      <w:r w:rsidRPr="008A0AB3">
        <w:rPr>
          <w:rFonts w:cstheme="minorHAnsi"/>
        </w:rPr>
        <w:t>vaccination and other intervention efforts of many NGOs, improve triaging of limited resources, facilitat</w:t>
      </w:r>
      <w:r w:rsidR="00694802">
        <w:rPr>
          <w:rFonts w:cstheme="minorHAnsi"/>
        </w:rPr>
        <w:t>e</w:t>
      </w:r>
      <w:r w:rsidRPr="008A0AB3">
        <w:rPr>
          <w:rFonts w:cstheme="minorHAnsi"/>
        </w:rPr>
        <w:t xml:space="preserve"> the mobilization of support from donor organizations, and provide access to </w:t>
      </w:r>
      <w:r w:rsidR="00C845F2">
        <w:rPr>
          <w:rFonts w:cstheme="minorHAnsi"/>
        </w:rPr>
        <w:t xml:space="preserve">valuable </w:t>
      </w:r>
      <w:r w:rsidR="0058067F">
        <w:rPr>
          <w:rFonts w:cstheme="minorHAnsi"/>
        </w:rPr>
        <w:t>infectious disease</w:t>
      </w:r>
      <w:r w:rsidR="00662B8A">
        <w:rPr>
          <w:rFonts w:cstheme="minorHAnsi"/>
        </w:rPr>
        <w:t xml:space="preserve"> surveillance </w:t>
      </w:r>
      <w:r w:rsidRPr="008A0AB3">
        <w:rPr>
          <w:rFonts w:cstheme="minorHAnsi"/>
        </w:rPr>
        <w:t xml:space="preserve">information to the international community in a timely fashion. Paradoxically, information on the spread of certain infectious diseases within the EWARN coverage regions may be more accessible now than ever before. </w:t>
      </w:r>
    </w:p>
    <w:p w14:paraId="3603BBF3" w14:textId="0EB4C513" w:rsidR="00B61675" w:rsidRPr="008A0AB3" w:rsidRDefault="004963BD" w:rsidP="00B61675">
      <w:pPr>
        <w:spacing w:line="240" w:lineRule="auto"/>
        <w:jc w:val="both"/>
        <w:rPr>
          <w:rFonts w:cstheme="minorHAnsi"/>
        </w:rPr>
      </w:pPr>
      <w:r w:rsidRPr="008A0AB3">
        <w:rPr>
          <w:rFonts w:cstheme="minorHAnsi"/>
        </w:rPr>
        <w:t xml:space="preserve">The </w:t>
      </w:r>
      <w:r w:rsidR="00C845F2">
        <w:rPr>
          <w:rFonts w:cstheme="minorHAnsi"/>
        </w:rPr>
        <w:t>EWARN</w:t>
      </w:r>
      <w:r w:rsidRPr="008A0AB3">
        <w:rPr>
          <w:rFonts w:cstheme="minorHAnsi"/>
        </w:rPr>
        <w:t xml:space="preserve"> has remained stable despite the conflict, able to detect </w:t>
      </w:r>
      <w:r w:rsidR="00694802">
        <w:rPr>
          <w:rFonts w:cstheme="minorHAnsi"/>
        </w:rPr>
        <w:t xml:space="preserve">both the </w:t>
      </w:r>
      <w:r w:rsidRPr="008A0AB3">
        <w:rPr>
          <w:rFonts w:cstheme="minorHAnsi"/>
        </w:rPr>
        <w:t xml:space="preserve">large annual surges of suspected typhoid fever cases in the fall and </w:t>
      </w:r>
      <w:r w:rsidR="00694802">
        <w:rPr>
          <w:rFonts w:cstheme="minorHAnsi"/>
        </w:rPr>
        <w:t xml:space="preserve">minute </w:t>
      </w:r>
      <w:r w:rsidRPr="008A0AB3">
        <w:rPr>
          <w:rFonts w:cstheme="minorHAnsi"/>
        </w:rPr>
        <w:t xml:space="preserve">deviations from </w:t>
      </w:r>
      <w:r w:rsidR="00694802">
        <w:rPr>
          <w:rFonts w:cstheme="minorHAnsi"/>
        </w:rPr>
        <w:t xml:space="preserve">the </w:t>
      </w:r>
      <w:r w:rsidRPr="008A0AB3">
        <w:rPr>
          <w:rFonts w:cstheme="minorHAnsi"/>
        </w:rPr>
        <w:t>baseline incidence of acute flaccid paralysis</w:t>
      </w:r>
      <w:r w:rsidR="00694802">
        <w:rPr>
          <w:rFonts w:cstheme="minorHAnsi"/>
        </w:rPr>
        <w:t xml:space="preserve"> to </w:t>
      </w:r>
      <w:r w:rsidRPr="008A0AB3">
        <w:rPr>
          <w:rFonts w:cstheme="minorHAnsi"/>
        </w:rPr>
        <w:t xml:space="preserve">trigger investigations for polio. By </w:t>
      </w:r>
      <w:r w:rsidR="00FA6C7D">
        <w:rPr>
          <w:rFonts w:cstheme="minorHAnsi"/>
        </w:rPr>
        <w:t>monitoring and reporting</w:t>
      </w:r>
      <w:r w:rsidRPr="008A0AB3">
        <w:rPr>
          <w:rFonts w:cstheme="minorHAnsi"/>
        </w:rPr>
        <w:t xml:space="preserve"> the timeliness and completeness of each district’s reports and utilizing a zero-reporting protocol, </w:t>
      </w:r>
      <w:commentRangeStart w:id="94"/>
      <w:r w:rsidRPr="008A0AB3">
        <w:rPr>
          <w:rFonts w:cstheme="minorHAnsi"/>
        </w:rPr>
        <w:t>gaps in surveillance</w:t>
      </w:r>
      <w:commentRangeEnd w:id="94"/>
      <w:r w:rsidRPr="008A0AB3">
        <w:rPr>
          <w:rStyle w:val="CommentReference"/>
          <w:rFonts w:cstheme="minorHAnsi"/>
          <w:sz w:val="22"/>
          <w:szCs w:val="22"/>
        </w:rPr>
        <w:commentReference w:id="94"/>
      </w:r>
      <w:r w:rsidRPr="008A0AB3">
        <w:rPr>
          <w:rFonts w:cstheme="minorHAnsi"/>
        </w:rPr>
        <w:t xml:space="preserve"> data can be identified, and unreported information can be distinguished from the absence of cases.</w:t>
      </w:r>
    </w:p>
    <w:p w14:paraId="20160356" w14:textId="7D644DE0" w:rsidR="002E4ADA" w:rsidRPr="008A0AB3" w:rsidRDefault="002E4ADA" w:rsidP="00572DF8">
      <w:pPr>
        <w:spacing w:line="240" w:lineRule="auto"/>
        <w:jc w:val="both"/>
        <w:rPr>
          <w:rFonts w:cstheme="minorHAnsi"/>
        </w:rPr>
      </w:pPr>
      <w:bookmarkStart w:id="95" w:name="Limitations"/>
      <w:r w:rsidRPr="008A0AB3">
        <w:rPr>
          <w:rFonts w:cstheme="minorHAnsi"/>
        </w:rPr>
        <w:t>Limitation</w:t>
      </w:r>
      <w:r w:rsidR="00826A0A">
        <w:rPr>
          <w:rFonts w:cstheme="minorHAnsi"/>
        </w:rPr>
        <w:t>s</w:t>
      </w:r>
    </w:p>
    <w:bookmarkEnd w:id="95"/>
    <w:p w14:paraId="4208F2F4" w14:textId="77777777" w:rsidR="00044CD7" w:rsidRDefault="008127EC" w:rsidP="00572DF8">
      <w:pPr>
        <w:spacing w:line="240" w:lineRule="auto"/>
        <w:jc w:val="both"/>
        <w:rPr>
          <w:rFonts w:cstheme="minorHAnsi"/>
        </w:rPr>
      </w:pPr>
      <w:r w:rsidRPr="008A0AB3">
        <w:rPr>
          <w:rFonts w:cstheme="minorHAnsi"/>
        </w:rPr>
        <w:t xml:space="preserve">There are </w:t>
      </w:r>
      <w:r w:rsidR="00F61654">
        <w:rPr>
          <w:rFonts w:cstheme="minorHAnsi"/>
        </w:rPr>
        <w:t>several important</w:t>
      </w:r>
      <w:r w:rsidRPr="008A0AB3">
        <w:rPr>
          <w:rFonts w:cstheme="minorHAnsi"/>
        </w:rPr>
        <w:t xml:space="preserve"> limitations to consider for this study, given the context of conflict in which the data was collected. </w:t>
      </w:r>
    </w:p>
    <w:p w14:paraId="4A118E95" w14:textId="68E7F0BE" w:rsidR="00044CD7" w:rsidRDefault="00044CD7" w:rsidP="00572DF8">
      <w:pPr>
        <w:spacing w:line="240" w:lineRule="auto"/>
        <w:jc w:val="both"/>
        <w:rPr>
          <w:rFonts w:cstheme="minorHAnsi"/>
        </w:rPr>
      </w:pPr>
      <w:r>
        <w:rPr>
          <w:rFonts w:cstheme="minorHAnsi"/>
        </w:rPr>
        <w:t xml:space="preserve">First, we </w:t>
      </w:r>
      <w:r w:rsidR="009D2810">
        <w:rPr>
          <w:rFonts w:cstheme="minorHAnsi"/>
        </w:rPr>
        <w:t>were faced with</w:t>
      </w:r>
      <w:r>
        <w:rPr>
          <w:rFonts w:cstheme="minorHAnsi"/>
        </w:rPr>
        <w:t xml:space="preserve"> methodological constraints</w:t>
      </w:r>
      <w:r w:rsidR="008529EF" w:rsidRPr="008A0AB3">
        <w:rPr>
          <w:rFonts w:cstheme="minorHAnsi"/>
        </w:rPr>
        <w:t xml:space="preserve">. </w:t>
      </w:r>
      <w:commentRangeStart w:id="96"/>
      <w:r w:rsidRPr="008A0AB3">
        <w:rPr>
          <w:rFonts w:cstheme="minorHAnsi"/>
        </w:rPr>
        <w:t xml:space="preserve">Population estimates </w:t>
      </w:r>
      <w:r>
        <w:rPr>
          <w:rFonts w:cstheme="minorHAnsi"/>
        </w:rPr>
        <w:t xml:space="preserve">in non-state territories </w:t>
      </w:r>
      <w:r w:rsidRPr="008A0AB3">
        <w:rPr>
          <w:rFonts w:cstheme="minorHAnsi"/>
        </w:rPr>
        <w:t>were difficult to accurately assess</w:t>
      </w:r>
      <w:r>
        <w:rPr>
          <w:rFonts w:cstheme="minorHAnsi"/>
        </w:rPr>
        <w:t>, so we utilized</w:t>
      </w:r>
      <w:r w:rsidRPr="008A0AB3">
        <w:rPr>
          <w:rFonts w:cstheme="minorHAnsi"/>
        </w:rPr>
        <w:t xml:space="preserve"> UNOCHA </w:t>
      </w:r>
      <w:r>
        <w:rPr>
          <w:rFonts w:cstheme="minorHAnsi"/>
        </w:rPr>
        <w:t>data. However, UNOCHA used</w:t>
      </w:r>
      <w:commentRangeStart w:id="97"/>
      <w:r>
        <w:rPr>
          <w:rFonts w:cstheme="minorHAnsi"/>
        </w:rPr>
        <w:t xml:space="preserve"> </w:t>
      </w:r>
      <w:r w:rsidRPr="008A0AB3">
        <w:rPr>
          <w:rFonts w:cstheme="minorHAnsi"/>
        </w:rPr>
        <w:t>different methods</w:t>
      </w:r>
      <w:commentRangeEnd w:id="97"/>
      <w:r>
        <w:rPr>
          <w:rStyle w:val="CommentReference"/>
        </w:rPr>
        <w:commentReference w:id="97"/>
      </w:r>
      <w:r w:rsidRPr="008A0AB3">
        <w:rPr>
          <w:rFonts w:cstheme="minorHAnsi"/>
        </w:rPr>
        <w:t xml:space="preserve"> </w:t>
      </w:r>
      <w:r w:rsidR="00F917E7">
        <w:rPr>
          <w:rFonts w:cstheme="minorHAnsi"/>
        </w:rPr>
        <w:t>in</w:t>
      </w:r>
      <w:r w:rsidRPr="008A0AB3">
        <w:rPr>
          <w:rFonts w:cstheme="minorHAnsi"/>
        </w:rPr>
        <w:t xml:space="preserve"> 2015-2016 than </w:t>
      </w:r>
      <w:r w:rsidR="00F917E7">
        <w:rPr>
          <w:rFonts w:cstheme="minorHAnsi"/>
        </w:rPr>
        <w:t>in</w:t>
      </w:r>
      <w:r w:rsidRPr="008A0AB3">
        <w:rPr>
          <w:rFonts w:cstheme="minorHAnsi"/>
        </w:rPr>
        <w:t xml:space="preserve"> 2017-2019 population estimates</w:t>
      </w:r>
      <w:r>
        <w:rPr>
          <w:rFonts w:cstheme="minorHAnsi"/>
        </w:rPr>
        <w:t xml:space="preserve">; population was </w:t>
      </w:r>
      <w:r>
        <w:rPr>
          <w:rFonts w:cstheme="minorHAnsi"/>
        </w:rPr>
        <w:lastRenderedPageBreak/>
        <w:t xml:space="preserve">measured at the district level between 2015-2016 and at the subdistrict level between 2017-2019, </w:t>
      </w:r>
      <w:r w:rsidRPr="008A0AB3">
        <w:rPr>
          <w:rFonts w:cstheme="minorHAnsi"/>
        </w:rPr>
        <w:t>and it is unclear how this</w:t>
      </w:r>
      <w:r w:rsidR="00953CE6">
        <w:rPr>
          <w:rFonts w:cstheme="minorHAnsi"/>
        </w:rPr>
        <w:t xml:space="preserve"> discrepancy in methodology</w:t>
      </w:r>
      <w:r w:rsidRPr="008A0AB3">
        <w:rPr>
          <w:rFonts w:cstheme="minorHAnsi"/>
        </w:rPr>
        <w:t xml:space="preserve"> may have influenced population estimates.</w:t>
      </w:r>
      <w:commentRangeEnd w:id="96"/>
      <w:r w:rsidR="00567E64">
        <w:rPr>
          <w:rStyle w:val="CommentReference"/>
        </w:rPr>
        <w:commentReference w:id="96"/>
      </w:r>
    </w:p>
    <w:p w14:paraId="6D1C40DF" w14:textId="3E2E9115" w:rsidR="00044CD7" w:rsidRDefault="00044CD7" w:rsidP="00572DF8">
      <w:pPr>
        <w:spacing w:line="240" w:lineRule="auto"/>
        <w:jc w:val="both"/>
        <w:rPr>
          <w:rFonts w:cstheme="minorHAnsi"/>
        </w:rPr>
      </w:pPr>
      <w:r>
        <w:rPr>
          <w:rFonts w:cstheme="minorHAnsi"/>
        </w:rPr>
        <w:t xml:space="preserve">We also faced practical limitations. </w:t>
      </w:r>
      <w:r w:rsidR="00482CE2" w:rsidRPr="008A0AB3">
        <w:rPr>
          <w:rFonts w:cstheme="minorHAnsi"/>
        </w:rPr>
        <w:t xml:space="preserve">We did not have access to data on weekly incidence rates for measles in </w:t>
      </w:r>
      <w:commentRangeStart w:id="98"/>
      <w:r w:rsidR="00482CE2" w:rsidRPr="008A0AB3">
        <w:rPr>
          <w:rFonts w:cstheme="minorHAnsi"/>
        </w:rPr>
        <w:t>Syria prior to the conflict</w:t>
      </w:r>
      <w:commentRangeEnd w:id="98"/>
      <w:r w:rsidR="00D97208" w:rsidRPr="008A0AB3">
        <w:rPr>
          <w:rStyle w:val="CommentReference"/>
          <w:rFonts w:cstheme="minorHAnsi"/>
          <w:sz w:val="22"/>
          <w:szCs w:val="22"/>
        </w:rPr>
        <w:commentReference w:id="98"/>
      </w:r>
      <w:r w:rsidR="00482CE2" w:rsidRPr="008A0AB3">
        <w:rPr>
          <w:rFonts w:cstheme="minorHAnsi"/>
        </w:rPr>
        <w:t xml:space="preserve"> or between the start of the conflict</w:t>
      </w:r>
      <w:r w:rsidR="00C65D12" w:rsidRPr="008A0AB3">
        <w:rPr>
          <w:rFonts w:cstheme="minorHAnsi"/>
        </w:rPr>
        <w:t xml:space="preserve"> in March 2011</w:t>
      </w:r>
      <w:r w:rsidR="00482CE2" w:rsidRPr="008A0AB3">
        <w:rPr>
          <w:rFonts w:cstheme="minorHAnsi"/>
        </w:rPr>
        <w:t xml:space="preserve"> and</w:t>
      </w:r>
      <w:r w:rsidR="00C65D12" w:rsidRPr="008A0AB3">
        <w:rPr>
          <w:rFonts w:cstheme="minorHAnsi"/>
        </w:rPr>
        <w:t xml:space="preserve"> when ACU began publishing their data in</w:t>
      </w:r>
      <w:r w:rsidR="00482CE2" w:rsidRPr="008A0AB3">
        <w:rPr>
          <w:rFonts w:cstheme="minorHAnsi"/>
        </w:rPr>
        <w:t xml:space="preserve"> </w:t>
      </w:r>
      <w:r w:rsidR="00117FE8" w:rsidRPr="008A0AB3">
        <w:rPr>
          <w:rFonts w:cstheme="minorHAnsi"/>
        </w:rPr>
        <w:t>January 2015</w:t>
      </w:r>
      <w:r w:rsidR="00482CE2" w:rsidRPr="008A0AB3">
        <w:rPr>
          <w:rFonts w:cstheme="minorHAnsi"/>
        </w:rPr>
        <w:t>.</w:t>
      </w:r>
      <w:r w:rsidR="00707B1E" w:rsidRPr="008A0AB3">
        <w:rPr>
          <w:rFonts w:cstheme="minorHAnsi"/>
        </w:rPr>
        <w:t xml:space="preserve"> Population in Syria has been dynamic throughout the course of the war, especially in areas most </w:t>
      </w:r>
      <w:r w:rsidR="00423735">
        <w:rPr>
          <w:rFonts w:cstheme="minorHAnsi"/>
        </w:rPr>
        <w:t xml:space="preserve">directly </w:t>
      </w:r>
      <w:r w:rsidR="00707B1E" w:rsidRPr="008A0AB3">
        <w:rPr>
          <w:rFonts w:cstheme="minorHAnsi"/>
        </w:rPr>
        <w:t>affected</w:t>
      </w:r>
      <w:r w:rsidR="00423735">
        <w:rPr>
          <w:rFonts w:cstheme="minorHAnsi"/>
        </w:rPr>
        <w:t xml:space="preserve"> by</w:t>
      </w:r>
      <w:r w:rsidR="00FB1C66">
        <w:rPr>
          <w:rFonts w:cstheme="minorHAnsi"/>
        </w:rPr>
        <w:t xml:space="preserve"> the conflict</w:t>
      </w:r>
      <w:r w:rsidR="00707B1E" w:rsidRPr="008A0AB3">
        <w:rPr>
          <w:rFonts w:cstheme="minorHAnsi"/>
        </w:rPr>
        <w:t xml:space="preserve">. This not only further complicates accurate population estimates to match with weekly disease reports, but it also raises </w:t>
      </w:r>
      <w:r w:rsidR="00854A36" w:rsidRPr="008A0AB3">
        <w:rPr>
          <w:rFonts w:cstheme="minorHAnsi"/>
        </w:rPr>
        <w:t>the question whether changes in case counts within a given district are due to factors directly affecting that district or factors that impact neighboring districts. For example, if District A loses its only hospital, and people within District A have to travel to District B to seek care, we will see a change in incidence in District B even though this is because of access to care in District A</w:t>
      </w:r>
      <w:r w:rsidR="00FB1C66">
        <w:rPr>
          <w:rFonts w:cstheme="minorHAnsi"/>
        </w:rPr>
        <w:t>.</w:t>
      </w:r>
    </w:p>
    <w:p w14:paraId="5C156EC9" w14:textId="02A4CAE3" w:rsidR="002D5244" w:rsidRPr="008A0AB3" w:rsidRDefault="005260E5" w:rsidP="00572DF8">
      <w:pPr>
        <w:spacing w:line="240" w:lineRule="auto"/>
        <w:jc w:val="both"/>
        <w:rPr>
          <w:rFonts w:cstheme="minorHAnsi"/>
        </w:rPr>
      </w:pPr>
      <w:r w:rsidRPr="008A0AB3">
        <w:rPr>
          <w:rFonts w:cstheme="minorHAnsi"/>
        </w:rPr>
        <w:t xml:space="preserve">Thus, </w:t>
      </w:r>
      <w:r w:rsidR="00252661" w:rsidRPr="008A0AB3">
        <w:rPr>
          <w:rFonts w:cstheme="minorHAnsi"/>
        </w:rPr>
        <w:t xml:space="preserve">while </w:t>
      </w:r>
      <w:r w:rsidRPr="008A0AB3">
        <w:rPr>
          <w:rFonts w:cstheme="minorHAnsi"/>
        </w:rPr>
        <w:t xml:space="preserve">this study </w:t>
      </w:r>
      <w:r w:rsidR="008529EF" w:rsidRPr="008A0AB3">
        <w:rPr>
          <w:rFonts w:cstheme="minorHAnsi"/>
        </w:rPr>
        <w:t xml:space="preserve">is not able to make causal </w:t>
      </w:r>
      <w:r w:rsidR="00252661" w:rsidRPr="008A0AB3">
        <w:rPr>
          <w:rFonts w:cstheme="minorHAnsi"/>
        </w:rPr>
        <w:t xml:space="preserve">inferences </w:t>
      </w:r>
      <w:r w:rsidRPr="008A0AB3">
        <w:rPr>
          <w:rFonts w:cstheme="minorHAnsi"/>
        </w:rPr>
        <w:t xml:space="preserve">about the </w:t>
      </w:r>
      <w:r w:rsidR="00252661" w:rsidRPr="008A0AB3">
        <w:rPr>
          <w:rFonts w:cstheme="minorHAnsi"/>
        </w:rPr>
        <w:t xml:space="preserve">etiology of these outbreaks, we can conclude that these outbreaks did take place, that segments of the Syrian population have become vulnerable to vaccine-preventable diseases, and that it is possible to collect valuable, accurate, and reasonably consistent data in real-time during a conflict for </w:t>
      </w:r>
      <w:r w:rsidR="00B912B4" w:rsidRPr="008A0AB3">
        <w:rPr>
          <w:rFonts w:cstheme="minorHAnsi"/>
        </w:rPr>
        <w:t>response, advocacy, and</w:t>
      </w:r>
      <w:r w:rsidR="00725912" w:rsidRPr="008A0AB3">
        <w:rPr>
          <w:rFonts w:cstheme="minorHAnsi"/>
        </w:rPr>
        <w:t xml:space="preserve"> </w:t>
      </w:r>
      <w:r w:rsidR="00B912B4" w:rsidRPr="008A0AB3">
        <w:rPr>
          <w:rFonts w:cstheme="minorHAnsi"/>
        </w:rPr>
        <w:t>research purposes.</w:t>
      </w:r>
    </w:p>
    <w:p w14:paraId="1B68DA47" w14:textId="31F642E9" w:rsidR="004963BD" w:rsidRPr="008A0AB3" w:rsidRDefault="004963BD" w:rsidP="00572DF8">
      <w:pPr>
        <w:spacing w:line="240" w:lineRule="auto"/>
        <w:jc w:val="both"/>
        <w:rPr>
          <w:rFonts w:cstheme="minorHAnsi"/>
        </w:rPr>
      </w:pPr>
      <w:bookmarkStart w:id="99" w:name="Conclusion"/>
      <w:r w:rsidRPr="008A0AB3">
        <w:rPr>
          <w:rFonts w:cstheme="minorHAnsi"/>
        </w:rPr>
        <w:t>Conclusion</w:t>
      </w:r>
    </w:p>
    <w:bookmarkEnd w:id="99"/>
    <w:p w14:paraId="0402BC43" w14:textId="22AE061C" w:rsidR="00BF2F4B" w:rsidRPr="008A0AB3" w:rsidRDefault="00AA26CE" w:rsidP="00572DF8">
      <w:pPr>
        <w:spacing w:line="240" w:lineRule="auto"/>
        <w:jc w:val="both"/>
        <w:rPr>
          <w:rFonts w:cstheme="minorHAnsi"/>
        </w:rPr>
      </w:pPr>
      <w:r>
        <w:rPr>
          <w:rFonts w:cstheme="minorHAnsi"/>
        </w:rPr>
        <w:t xml:space="preserve">The conflict in Syria has reduced routine healthcare services in non-state territories, leading to two major outbreaks of measles in 2017 and 2018. </w:t>
      </w:r>
      <w:r w:rsidR="00CC6352" w:rsidRPr="008A0AB3">
        <w:rPr>
          <w:rFonts w:cstheme="minorHAnsi"/>
        </w:rPr>
        <w:t>Although we cannot deduce which policies or actors were directly responsible for the two measles outbreaks,</w:t>
      </w:r>
      <w:r w:rsidR="00840623">
        <w:rPr>
          <w:rFonts w:cstheme="minorHAnsi"/>
        </w:rPr>
        <w:t xml:space="preserve"> </w:t>
      </w:r>
      <w:r w:rsidR="00CC6352" w:rsidRPr="008A0AB3">
        <w:rPr>
          <w:rFonts w:cstheme="minorHAnsi"/>
        </w:rPr>
        <w:t>the regions affected the outbreaks were heavily</w:t>
      </w:r>
      <w:r w:rsidR="00973F94" w:rsidRPr="008A0AB3">
        <w:rPr>
          <w:rFonts w:cstheme="minorHAnsi"/>
        </w:rPr>
        <w:t xml:space="preserve"> targeted</w:t>
      </w:r>
      <w:r w:rsidR="00CC6352" w:rsidRPr="008A0AB3">
        <w:rPr>
          <w:rFonts w:cstheme="minorHAnsi"/>
        </w:rPr>
        <w:t xml:space="preserve"> in the conflict, they were limited in their access to aid organizations or government services, and</w:t>
      </w:r>
      <w:r w:rsidR="00CB733F">
        <w:rPr>
          <w:rFonts w:cstheme="minorHAnsi"/>
        </w:rPr>
        <w:t xml:space="preserve"> </w:t>
      </w:r>
      <w:r w:rsidR="00CC6352" w:rsidRPr="008A0AB3">
        <w:rPr>
          <w:rFonts w:cstheme="minorHAnsi"/>
        </w:rPr>
        <w:t>these</w:t>
      </w:r>
      <w:r w:rsidR="00CB733F">
        <w:rPr>
          <w:rFonts w:cstheme="minorHAnsi"/>
        </w:rPr>
        <w:t xml:space="preserve"> </w:t>
      </w:r>
      <w:r w:rsidR="00CC6352" w:rsidRPr="008A0AB3">
        <w:rPr>
          <w:rFonts w:cstheme="minorHAnsi"/>
        </w:rPr>
        <w:t xml:space="preserve">factors </w:t>
      </w:r>
      <w:r w:rsidR="00973F94" w:rsidRPr="008A0AB3">
        <w:rPr>
          <w:rFonts w:cstheme="minorHAnsi"/>
        </w:rPr>
        <w:t xml:space="preserve">may have contributed </w:t>
      </w:r>
      <w:r w:rsidR="00CC6352" w:rsidRPr="008A0AB3">
        <w:rPr>
          <w:rFonts w:cstheme="minorHAnsi"/>
        </w:rPr>
        <w:t>to decreased vaccination rates and thus increased vulnerability to</w:t>
      </w:r>
      <w:r w:rsidR="007A52C3" w:rsidRPr="008A0AB3">
        <w:rPr>
          <w:rFonts w:cstheme="minorHAnsi"/>
        </w:rPr>
        <w:t xml:space="preserve"> </w:t>
      </w:r>
      <w:r w:rsidR="00CC6352" w:rsidRPr="008A0AB3">
        <w:rPr>
          <w:rFonts w:cstheme="minorHAnsi"/>
        </w:rPr>
        <w:t>measles</w:t>
      </w:r>
      <w:r w:rsidR="007A52C3" w:rsidRPr="008A0AB3">
        <w:rPr>
          <w:rFonts w:cstheme="minorHAnsi"/>
        </w:rPr>
        <w:t>.</w:t>
      </w:r>
      <w:r w:rsidR="007972E5" w:rsidRPr="008A0AB3">
        <w:rPr>
          <w:rFonts w:cstheme="minorHAnsi"/>
        </w:rPr>
        <w:t xml:space="preserve"> </w:t>
      </w:r>
      <w:r>
        <w:rPr>
          <w:rFonts w:cstheme="minorHAnsi"/>
        </w:rPr>
        <w:t xml:space="preserve">This study also highlights the efforts of dedicated healthcare professionals to rigorously document the spread of infectious diseases in the midst of conflict, and how </w:t>
      </w:r>
      <w:r w:rsidR="00CB733F">
        <w:rPr>
          <w:rFonts w:cstheme="minorHAnsi"/>
        </w:rPr>
        <w:t>useful</w:t>
      </w:r>
      <w:r>
        <w:rPr>
          <w:rFonts w:cstheme="minorHAnsi"/>
        </w:rPr>
        <w:t xml:space="preserve"> this kind of data </w:t>
      </w:r>
      <w:r w:rsidR="00CB733F">
        <w:rPr>
          <w:rFonts w:cstheme="minorHAnsi"/>
        </w:rPr>
        <w:t>could be</w:t>
      </w:r>
      <w:r w:rsidR="00DB605C">
        <w:rPr>
          <w:rFonts w:cstheme="minorHAnsi"/>
        </w:rPr>
        <w:t>,</w:t>
      </w:r>
      <w:r>
        <w:rPr>
          <w:rFonts w:cstheme="minorHAnsi"/>
        </w:rPr>
        <w:t xml:space="preserve"> not only for rapid response and advocacy, but for </w:t>
      </w:r>
      <w:commentRangeStart w:id="100"/>
      <w:r w:rsidR="00CB733F">
        <w:rPr>
          <w:rFonts w:cstheme="minorHAnsi"/>
        </w:rPr>
        <w:t xml:space="preserve">academic </w:t>
      </w:r>
      <w:commentRangeEnd w:id="100"/>
      <w:r w:rsidR="003B4BCD">
        <w:rPr>
          <w:rStyle w:val="CommentReference"/>
        </w:rPr>
        <w:commentReference w:id="100"/>
      </w:r>
      <w:r>
        <w:rPr>
          <w:rFonts w:cstheme="minorHAnsi"/>
        </w:rPr>
        <w:t xml:space="preserve">research as well. </w:t>
      </w:r>
      <w:r w:rsidR="001A2385">
        <w:rPr>
          <w:rFonts w:cstheme="minorHAnsi"/>
        </w:rPr>
        <w:t xml:space="preserve">Vaccines and other routine healthcare services are a human right, whatever the circumstance, and </w:t>
      </w:r>
      <w:r w:rsidR="0028523F">
        <w:rPr>
          <w:rFonts w:cstheme="minorHAnsi"/>
        </w:rPr>
        <w:t xml:space="preserve">efforts to document lapses in such services and the consequences of these lapses are an important step in preserving that right. </w:t>
      </w:r>
      <w:r w:rsidR="007972E5" w:rsidRPr="008A0AB3">
        <w:rPr>
          <w:rFonts w:cstheme="minorHAnsi"/>
        </w:rPr>
        <w:t>Further studies relating the severity of the conflict</w:t>
      </w:r>
      <w:r w:rsidR="00AB722B">
        <w:rPr>
          <w:rFonts w:cstheme="minorHAnsi"/>
        </w:rPr>
        <w:t>, intra-conflict policies and tactics,</w:t>
      </w:r>
      <w:r w:rsidR="007972E5" w:rsidRPr="008A0AB3">
        <w:rPr>
          <w:rFonts w:cstheme="minorHAnsi"/>
        </w:rPr>
        <w:t xml:space="preserve"> or attacks on healthcare facilities should be conducted to </w:t>
      </w:r>
      <w:r w:rsidR="00866925" w:rsidRPr="008A0AB3">
        <w:rPr>
          <w:rFonts w:cstheme="minorHAnsi"/>
        </w:rPr>
        <w:t xml:space="preserve">better </w:t>
      </w:r>
      <w:r w:rsidR="005A1D13">
        <w:rPr>
          <w:rFonts w:cstheme="minorHAnsi"/>
        </w:rPr>
        <w:t>understand</w:t>
      </w:r>
      <w:r w:rsidR="00866925" w:rsidRPr="008A0AB3">
        <w:rPr>
          <w:rFonts w:cstheme="minorHAnsi"/>
        </w:rPr>
        <w:t xml:space="preserve"> their </w:t>
      </w:r>
      <w:r w:rsidR="00B81AC9">
        <w:rPr>
          <w:rFonts w:cstheme="minorHAnsi"/>
        </w:rPr>
        <w:t xml:space="preserve">impact on </w:t>
      </w:r>
      <w:r w:rsidR="00866925" w:rsidRPr="008A0AB3">
        <w:rPr>
          <w:rFonts w:cstheme="minorHAnsi"/>
        </w:rPr>
        <w:t>vaccine preventable diseases.</w:t>
      </w:r>
    </w:p>
    <w:p w14:paraId="508CF0C0" w14:textId="5976DE41" w:rsidR="0038352B" w:rsidRPr="008A0AB3" w:rsidRDefault="0038352B" w:rsidP="00572DF8">
      <w:pPr>
        <w:spacing w:line="240" w:lineRule="auto"/>
        <w:jc w:val="both"/>
        <w:rPr>
          <w:rFonts w:cstheme="minorHAnsi"/>
        </w:rPr>
      </w:pPr>
      <w:r w:rsidRPr="008A0AB3">
        <w:rPr>
          <w:rFonts w:cstheme="minorHAnsi"/>
        </w:rPr>
        <w:t>Conflict of Interest</w:t>
      </w:r>
    </w:p>
    <w:p w14:paraId="40393D4E" w14:textId="0420C98E" w:rsidR="0038352B" w:rsidRPr="008A0AB3" w:rsidRDefault="0038352B" w:rsidP="00572DF8">
      <w:pPr>
        <w:spacing w:line="240" w:lineRule="auto"/>
        <w:ind w:firstLine="720"/>
        <w:jc w:val="both"/>
        <w:rPr>
          <w:rFonts w:cstheme="minorHAnsi"/>
        </w:rPr>
      </w:pPr>
      <w:r w:rsidRPr="008A0AB3">
        <w:rPr>
          <w:rFonts w:cstheme="minorHAnsi"/>
        </w:rPr>
        <w:t>No conflicts of interests to declare.</w:t>
      </w:r>
      <w:r w:rsidR="00F25533">
        <w:rPr>
          <w:rFonts w:cstheme="minorHAnsi"/>
        </w:rPr>
        <w:t xml:space="preserve"> This study was funded by the </w:t>
      </w:r>
      <w:r w:rsidR="002F5B3A">
        <w:rPr>
          <w:rFonts w:cstheme="minorHAnsi"/>
        </w:rPr>
        <w:t xml:space="preserve">University of </w:t>
      </w:r>
      <w:r w:rsidR="00F25533">
        <w:rPr>
          <w:rFonts w:cstheme="minorHAnsi"/>
        </w:rPr>
        <w:t>C</w:t>
      </w:r>
      <w:r w:rsidR="002F5B3A">
        <w:rPr>
          <w:rFonts w:cstheme="minorHAnsi"/>
        </w:rPr>
        <w:t>alifornia,</w:t>
      </w:r>
      <w:r w:rsidR="00F25533">
        <w:rPr>
          <w:rFonts w:cstheme="minorHAnsi"/>
        </w:rPr>
        <w:t xml:space="preserve"> Berkeley Human Rights Center and the UCB-UCSF Joint Medical Program.</w:t>
      </w:r>
    </w:p>
    <w:p w14:paraId="01C73539" w14:textId="1190F6DC" w:rsidR="00C9659A" w:rsidRPr="008A0AB3" w:rsidRDefault="00D90BE8" w:rsidP="00572DF8">
      <w:pPr>
        <w:spacing w:line="240" w:lineRule="auto"/>
        <w:jc w:val="both"/>
        <w:rPr>
          <w:rFonts w:cstheme="minorHAnsi"/>
        </w:rPr>
      </w:pPr>
      <w:r>
        <w:rPr>
          <w:rFonts w:cstheme="minorHAnsi"/>
        </w:rPr>
        <w:t>---------------------------------------</w:t>
      </w:r>
    </w:p>
    <w:p w14:paraId="6D4E6626" w14:textId="0CAA8865" w:rsidR="00851CE5" w:rsidRDefault="00851CE5" w:rsidP="00572DF8">
      <w:pPr>
        <w:spacing w:line="240" w:lineRule="auto"/>
        <w:jc w:val="both"/>
        <w:rPr>
          <w:rFonts w:cstheme="minorHAnsi"/>
        </w:rPr>
      </w:pPr>
      <w:r w:rsidRPr="008A0AB3">
        <w:rPr>
          <w:rFonts w:cstheme="minorHAnsi"/>
        </w:rPr>
        <w:t>Appendix</w:t>
      </w:r>
    </w:p>
    <w:p w14:paraId="469851D6" w14:textId="1243C1CC" w:rsidR="008816F4" w:rsidRPr="008816F4" w:rsidRDefault="008816F4" w:rsidP="008816F4">
      <w:pPr>
        <w:spacing w:line="240" w:lineRule="auto"/>
        <w:jc w:val="both"/>
        <w:rPr>
          <w:rFonts w:cstheme="minorHAnsi"/>
        </w:rPr>
      </w:pPr>
      <w:r>
        <w:rPr>
          <w:noProof/>
        </w:rPr>
        <w:lastRenderedPageBreak/>
        <w:drawing>
          <wp:anchor distT="0" distB="0" distL="114300" distR="114300" simplePos="0" relativeHeight="251684864" behindDoc="0" locked="0" layoutInCell="1" allowOverlap="1" wp14:anchorId="4BBC78C2" wp14:editId="4100C533">
            <wp:simplePos x="0" y="0"/>
            <wp:positionH relativeFrom="column">
              <wp:posOffset>2971800</wp:posOffset>
            </wp:positionH>
            <wp:positionV relativeFrom="paragraph">
              <wp:posOffset>2598420</wp:posOffset>
            </wp:positionV>
            <wp:extent cx="3657600" cy="2743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57B533AF" wp14:editId="559A0DDE">
            <wp:simplePos x="0" y="0"/>
            <wp:positionH relativeFrom="column">
              <wp:posOffset>-346710</wp:posOffset>
            </wp:positionH>
            <wp:positionV relativeFrom="paragraph">
              <wp:posOffset>2598420</wp:posOffset>
            </wp:positionV>
            <wp:extent cx="3728720" cy="2796540"/>
            <wp:effectExtent l="0" t="0" r="508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8720" cy="279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2BF">
        <w:rPr>
          <w:noProof/>
        </w:rPr>
        <w:drawing>
          <wp:inline distT="0" distB="0" distL="0" distR="0" wp14:anchorId="080A56BE" wp14:editId="1212DD69">
            <wp:extent cx="2646275" cy="2380727"/>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0924" cy="2393906"/>
                    </a:xfrm>
                    <a:prstGeom prst="rect">
                      <a:avLst/>
                    </a:prstGeom>
                    <a:noFill/>
                    <a:ln>
                      <a:noFill/>
                    </a:ln>
                  </pic:spPr>
                </pic:pic>
              </a:graphicData>
            </a:graphic>
          </wp:inline>
        </w:drawing>
      </w:r>
      <w:r w:rsidR="008E52BF">
        <w:rPr>
          <w:noProof/>
        </w:rPr>
        <w:drawing>
          <wp:inline distT="0" distB="0" distL="0" distR="0" wp14:anchorId="28229DA9" wp14:editId="78C4BDDD">
            <wp:extent cx="2756716" cy="248008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5395" cy="2496893"/>
                    </a:xfrm>
                    <a:prstGeom prst="rect">
                      <a:avLst/>
                    </a:prstGeom>
                    <a:noFill/>
                    <a:ln>
                      <a:noFill/>
                    </a:ln>
                  </pic:spPr>
                </pic:pic>
              </a:graphicData>
            </a:graphic>
          </wp:inline>
        </w:drawing>
      </w:r>
      <w:r w:rsidR="00112453" w:rsidRPr="00112453">
        <w:t xml:space="preserve"> </w:t>
      </w:r>
    </w:p>
    <w:p w14:paraId="053F545A" w14:textId="785DAFD9" w:rsidR="00D90BE8" w:rsidRPr="008A0AB3" w:rsidRDefault="006A6ED9" w:rsidP="00572DF8">
      <w:pPr>
        <w:spacing w:line="240" w:lineRule="auto"/>
        <w:jc w:val="both"/>
        <w:rPr>
          <w:rFonts w:cstheme="minorHAnsi"/>
        </w:rPr>
      </w:pPr>
      <w:r w:rsidRPr="008A0AB3">
        <w:rPr>
          <w:rFonts w:cstheme="minorHAnsi"/>
          <w:noProof/>
        </w:rPr>
        <w:drawing>
          <wp:anchor distT="0" distB="0" distL="114300" distR="114300" simplePos="0" relativeHeight="251679744" behindDoc="0" locked="0" layoutInCell="1" allowOverlap="1" wp14:anchorId="21BBEE1B" wp14:editId="2EB4B462">
            <wp:simplePos x="0" y="0"/>
            <wp:positionH relativeFrom="column">
              <wp:posOffset>3462035</wp:posOffset>
            </wp:positionH>
            <wp:positionV relativeFrom="paragraph">
              <wp:posOffset>274526</wp:posOffset>
            </wp:positionV>
            <wp:extent cx="2666365" cy="1645285"/>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6365" cy="1645285"/>
                    </a:xfrm>
                    <a:prstGeom prst="rect">
                      <a:avLst/>
                    </a:prstGeom>
                  </pic:spPr>
                </pic:pic>
              </a:graphicData>
            </a:graphic>
          </wp:anchor>
        </w:drawing>
      </w:r>
      <w:r w:rsidR="001A6779">
        <w:rPr>
          <w:rStyle w:val="CommentReference"/>
        </w:rPr>
        <w:commentReference w:id="101"/>
      </w:r>
    </w:p>
    <w:tbl>
      <w:tblPr>
        <w:tblStyle w:val="GridTable4-Accent1"/>
        <w:tblW w:w="8630" w:type="dxa"/>
        <w:tblLook w:val="04A0" w:firstRow="1" w:lastRow="0" w:firstColumn="1" w:lastColumn="0" w:noHBand="0" w:noVBand="1"/>
      </w:tblPr>
      <w:tblGrid>
        <w:gridCol w:w="2039"/>
        <w:gridCol w:w="2055"/>
        <w:gridCol w:w="1156"/>
        <w:gridCol w:w="979"/>
        <w:gridCol w:w="1156"/>
        <w:gridCol w:w="1245"/>
      </w:tblGrid>
      <w:tr w:rsidR="00851CE5" w:rsidRPr="008A0AB3" w14:paraId="116FFBCB" w14:textId="77777777" w:rsidTr="0012185F">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2C3CA843" w14:textId="77777777" w:rsidR="00851CE5" w:rsidRPr="008A0AB3" w:rsidRDefault="00851CE5" w:rsidP="00572DF8">
            <w:pPr>
              <w:rPr>
                <w:rFonts w:eastAsia="Times New Roman" w:cstheme="minorHAnsi"/>
                <w:color w:val="FFE599" w:themeColor="accent4" w:themeTint="66"/>
              </w:rPr>
            </w:pPr>
            <w:r w:rsidRPr="008A0AB3">
              <w:rPr>
                <w:rFonts w:eastAsia="Times New Roman" w:cstheme="minorHAnsi"/>
                <w:color w:val="FFE599" w:themeColor="accent4" w:themeTint="66"/>
              </w:rPr>
              <w:t>Cases of Measles</w:t>
            </w:r>
          </w:p>
        </w:tc>
        <w:tc>
          <w:tcPr>
            <w:tcW w:w="2055" w:type="dxa"/>
            <w:noWrap/>
            <w:hideMark/>
          </w:tcPr>
          <w:p w14:paraId="2E0FCE49" w14:textId="77777777" w:rsidR="00851CE5" w:rsidRPr="008A0AB3" w:rsidRDefault="00851CE5" w:rsidP="00572DF8">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E599" w:themeColor="accent4" w:themeTint="66"/>
              </w:rPr>
            </w:pPr>
            <w:r w:rsidRPr="008A0AB3">
              <w:rPr>
                <w:rFonts w:eastAsia="Times New Roman" w:cstheme="minorHAnsi"/>
                <w:color w:val="FFE599" w:themeColor="accent4" w:themeTint="66"/>
              </w:rPr>
              <w:t>&lt;5 Male</w:t>
            </w:r>
          </w:p>
        </w:tc>
        <w:tc>
          <w:tcPr>
            <w:tcW w:w="1156" w:type="dxa"/>
            <w:noWrap/>
            <w:hideMark/>
          </w:tcPr>
          <w:p w14:paraId="2F6985FC" w14:textId="77777777" w:rsidR="00851CE5" w:rsidRPr="008A0AB3" w:rsidRDefault="00851CE5" w:rsidP="00572DF8">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E599" w:themeColor="accent4" w:themeTint="66"/>
              </w:rPr>
            </w:pPr>
            <w:r w:rsidRPr="008A0AB3">
              <w:rPr>
                <w:rFonts w:eastAsia="Times New Roman" w:cstheme="minorHAnsi"/>
                <w:color w:val="FFE599" w:themeColor="accent4" w:themeTint="66"/>
              </w:rPr>
              <w:t>&lt;5 Female</w:t>
            </w:r>
          </w:p>
        </w:tc>
        <w:tc>
          <w:tcPr>
            <w:tcW w:w="979" w:type="dxa"/>
            <w:noWrap/>
            <w:hideMark/>
          </w:tcPr>
          <w:p w14:paraId="7E45E89D" w14:textId="77777777" w:rsidR="00851CE5" w:rsidRPr="008A0AB3" w:rsidRDefault="00851CE5" w:rsidP="00572DF8">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E599" w:themeColor="accent4" w:themeTint="66"/>
              </w:rPr>
            </w:pPr>
            <w:r w:rsidRPr="008A0AB3">
              <w:rPr>
                <w:rFonts w:eastAsia="Times New Roman" w:cstheme="minorHAnsi"/>
                <w:color w:val="FFE599" w:themeColor="accent4" w:themeTint="66"/>
              </w:rPr>
              <w:t>&gt;5 Male</w:t>
            </w:r>
          </w:p>
        </w:tc>
        <w:tc>
          <w:tcPr>
            <w:tcW w:w="1156" w:type="dxa"/>
            <w:noWrap/>
            <w:hideMark/>
          </w:tcPr>
          <w:p w14:paraId="5AF9C798" w14:textId="77777777" w:rsidR="00851CE5" w:rsidRPr="008A0AB3" w:rsidRDefault="00851CE5" w:rsidP="00572DF8">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FFE599" w:themeColor="accent4" w:themeTint="66"/>
              </w:rPr>
            </w:pPr>
            <w:r w:rsidRPr="008A0AB3">
              <w:rPr>
                <w:rFonts w:eastAsia="Times New Roman" w:cstheme="minorHAnsi"/>
                <w:color w:val="FFE599" w:themeColor="accent4" w:themeTint="66"/>
              </w:rPr>
              <w:t>&gt;5 Female</w:t>
            </w:r>
          </w:p>
        </w:tc>
        <w:tc>
          <w:tcPr>
            <w:tcW w:w="1245" w:type="dxa"/>
            <w:shd w:val="clear" w:color="auto" w:fill="FFF2CC" w:themeFill="accent4" w:themeFillTint="33"/>
            <w:noWrap/>
            <w:hideMark/>
          </w:tcPr>
          <w:p w14:paraId="3B6AF619" w14:textId="77777777" w:rsidR="00851CE5" w:rsidRPr="008A0AB3" w:rsidRDefault="00851CE5" w:rsidP="00572DF8">
            <w:pPr>
              <w:jc w:val="righ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Total Cases</w:t>
            </w:r>
          </w:p>
        </w:tc>
      </w:tr>
      <w:tr w:rsidR="00851CE5" w:rsidRPr="008A0AB3" w14:paraId="264D2AC5"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101B6501"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Aleppo Total:</w:t>
            </w:r>
          </w:p>
        </w:tc>
        <w:tc>
          <w:tcPr>
            <w:tcW w:w="2055" w:type="dxa"/>
            <w:shd w:val="clear" w:color="auto" w:fill="D0CECE" w:themeFill="background2" w:themeFillShade="E6"/>
            <w:noWrap/>
            <w:hideMark/>
          </w:tcPr>
          <w:p w14:paraId="05FE8B11"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1663</w:t>
            </w:r>
          </w:p>
        </w:tc>
        <w:tc>
          <w:tcPr>
            <w:tcW w:w="1156" w:type="dxa"/>
            <w:shd w:val="clear" w:color="auto" w:fill="D0CECE" w:themeFill="background2" w:themeFillShade="E6"/>
            <w:noWrap/>
            <w:hideMark/>
          </w:tcPr>
          <w:p w14:paraId="1129CB64"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1512</w:t>
            </w:r>
          </w:p>
        </w:tc>
        <w:tc>
          <w:tcPr>
            <w:tcW w:w="979" w:type="dxa"/>
            <w:shd w:val="clear" w:color="auto" w:fill="D0CECE" w:themeFill="background2" w:themeFillShade="E6"/>
            <w:noWrap/>
            <w:hideMark/>
          </w:tcPr>
          <w:p w14:paraId="0B6C885C"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1232</w:t>
            </w:r>
          </w:p>
        </w:tc>
        <w:tc>
          <w:tcPr>
            <w:tcW w:w="1156" w:type="dxa"/>
            <w:shd w:val="clear" w:color="auto" w:fill="D0CECE" w:themeFill="background2" w:themeFillShade="E6"/>
            <w:noWrap/>
            <w:hideMark/>
          </w:tcPr>
          <w:p w14:paraId="5DB7DA6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1045</w:t>
            </w:r>
          </w:p>
        </w:tc>
        <w:tc>
          <w:tcPr>
            <w:tcW w:w="1245" w:type="dxa"/>
            <w:shd w:val="clear" w:color="auto" w:fill="D0CECE" w:themeFill="background2" w:themeFillShade="E6"/>
            <w:noWrap/>
            <w:hideMark/>
          </w:tcPr>
          <w:p w14:paraId="7142AF54"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5452</w:t>
            </w:r>
          </w:p>
        </w:tc>
      </w:tr>
      <w:tr w:rsidR="00851CE5" w:rsidRPr="008A0AB3" w14:paraId="14A16A5D"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796E87C7"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Afrin</w:t>
            </w:r>
          </w:p>
        </w:tc>
        <w:tc>
          <w:tcPr>
            <w:tcW w:w="2055" w:type="dxa"/>
            <w:noWrap/>
            <w:hideMark/>
          </w:tcPr>
          <w:p w14:paraId="205BD0AF"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25</w:t>
            </w:r>
          </w:p>
        </w:tc>
        <w:tc>
          <w:tcPr>
            <w:tcW w:w="1156" w:type="dxa"/>
            <w:noWrap/>
            <w:hideMark/>
          </w:tcPr>
          <w:p w14:paraId="7D6198EB"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48</w:t>
            </w:r>
          </w:p>
        </w:tc>
        <w:tc>
          <w:tcPr>
            <w:tcW w:w="979" w:type="dxa"/>
            <w:noWrap/>
            <w:hideMark/>
          </w:tcPr>
          <w:p w14:paraId="24347D4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127</w:t>
            </w:r>
          </w:p>
        </w:tc>
        <w:tc>
          <w:tcPr>
            <w:tcW w:w="1156" w:type="dxa"/>
            <w:noWrap/>
            <w:hideMark/>
          </w:tcPr>
          <w:p w14:paraId="0CB73490"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96</w:t>
            </w:r>
          </w:p>
        </w:tc>
        <w:tc>
          <w:tcPr>
            <w:tcW w:w="1245" w:type="dxa"/>
            <w:shd w:val="clear" w:color="auto" w:fill="FFF2CC" w:themeFill="accent4" w:themeFillTint="33"/>
            <w:noWrap/>
            <w:hideMark/>
          </w:tcPr>
          <w:p w14:paraId="6B68200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296</w:t>
            </w:r>
          </w:p>
        </w:tc>
      </w:tr>
      <w:tr w:rsidR="00851CE5" w:rsidRPr="008A0AB3" w14:paraId="18D9703B"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F7A1FB8"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Ain Al Arab</w:t>
            </w:r>
          </w:p>
        </w:tc>
        <w:tc>
          <w:tcPr>
            <w:tcW w:w="2055" w:type="dxa"/>
            <w:noWrap/>
            <w:hideMark/>
          </w:tcPr>
          <w:p w14:paraId="5B1F969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26</w:t>
            </w:r>
          </w:p>
        </w:tc>
        <w:tc>
          <w:tcPr>
            <w:tcW w:w="1156" w:type="dxa"/>
            <w:noWrap/>
            <w:hideMark/>
          </w:tcPr>
          <w:p w14:paraId="65E0A991"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21</w:t>
            </w:r>
          </w:p>
        </w:tc>
        <w:tc>
          <w:tcPr>
            <w:tcW w:w="979" w:type="dxa"/>
            <w:noWrap/>
            <w:hideMark/>
          </w:tcPr>
          <w:p w14:paraId="76D61EE7"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18</w:t>
            </w:r>
          </w:p>
        </w:tc>
        <w:tc>
          <w:tcPr>
            <w:tcW w:w="1156" w:type="dxa"/>
            <w:noWrap/>
            <w:hideMark/>
          </w:tcPr>
          <w:p w14:paraId="0F6C6E1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w:t>
            </w:r>
          </w:p>
        </w:tc>
        <w:tc>
          <w:tcPr>
            <w:tcW w:w="1245" w:type="dxa"/>
            <w:shd w:val="clear" w:color="auto" w:fill="FFF2CC" w:themeFill="accent4" w:themeFillTint="33"/>
            <w:noWrap/>
            <w:hideMark/>
          </w:tcPr>
          <w:p w14:paraId="4DC8510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74</w:t>
            </w:r>
          </w:p>
        </w:tc>
      </w:tr>
      <w:tr w:rsidR="00851CE5" w:rsidRPr="008A0AB3" w14:paraId="3A1251D7"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8B3567B"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Al Bab</w:t>
            </w:r>
          </w:p>
        </w:tc>
        <w:tc>
          <w:tcPr>
            <w:tcW w:w="2055" w:type="dxa"/>
            <w:noWrap/>
            <w:hideMark/>
          </w:tcPr>
          <w:p w14:paraId="43099EB9"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161</w:t>
            </w:r>
          </w:p>
        </w:tc>
        <w:tc>
          <w:tcPr>
            <w:tcW w:w="1156" w:type="dxa"/>
            <w:noWrap/>
            <w:hideMark/>
          </w:tcPr>
          <w:p w14:paraId="631B0A94"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169</w:t>
            </w:r>
          </w:p>
        </w:tc>
        <w:tc>
          <w:tcPr>
            <w:tcW w:w="979" w:type="dxa"/>
            <w:noWrap/>
            <w:hideMark/>
          </w:tcPr>
          <w:p w14:paraId="1F71B4C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187</w:t>
            </w:r>
          </w:p>
        </w:tc>
        <w:tc>
          <w:tcPr>
            <w:tcW w:w="1156" w:type="dxa"/>
            <w:noWrap/>
            <w:hideMark/>
          </w:tcPr>
          <w:p w14:paraId="6830BDB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150</w:t>
            </w:r>
          </w:p>
        </w:tc>
        <w:tc>
          <w:tcPr>
            <w:tcW w:w="1245" w:type="dxa"/>
            <w:shd w:val="clear" w:color="auto" w:fill="FFF2CC" w:themeFill="accent4" w:themeFillTint="33"/>
            <w:noWrap/>
            <w:hideMark/>
          </w:tcPr>
          <w:p w14:paraId="30EAC84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667</w:t>
            </w:r>
          </w:p>
        </w:tc>
      </w:tr>
      <w:tr w:rsidR="00851CE5" w:rsidRPr="008A0AB3" w14:paraId="7ECBA1B1"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BDA7D38"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A'zaz</w:t>
            </w:r>
            <w:proofErr w:type="spellEnd"/>
          </w:p>
        </w:tc>
        <w:tc>
          <w:tcPr>
            <w:tcW w:w="2055" w:type="dxa"/>
            <w:noWrap/>
            <w:hideMark/>
          </w:tcPr>
          <w:p w14:paraId="3802BE9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607</w:t>
            </w:r>
          </w:p>
        </w:tc>
        <w:tc>
          <w:tcPr>
            <w:tcW w:w="1156" w:type="dxa"/>
            <w:noWrap/>
            <w:hideMark/>
          </w:tcPr>
          <w:p w14:paraId="5C555F7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527</w:t>
            </w:r>
          </w:p>
        </w:tc>
        <w:tc>
          <w:tcPr>
            <w:tcW w:w="979" w:type="dxa"/>
            <w:noWrap/>
            <w:hideMark/>
          </w:tcPr>
          <w:p w14:paraId="523C718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325</w:t>
            </w:r>
          </w:p>
        </w:tc>
        <w:tc>
          <w:tcPr>
            <w:tcW w:w="1156" w:type="dxa"/>
            <w:noWrap/>
            <w:hideMark/>
          </w:tcPr>
          <w:p w14:paraId="73DC60A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324</w:t>
            </w:r>
          </w:p>
        </w:tc>
        <w:tc>
          <w:tcPr>
            <w:tcW w:w="1245" w:type="dxa"/>
            <w:shd w:val="clear" w:color="auto" w:fill="FFF2CC" w:themeFill="accent4" w:themeFillTint="33"/>
            <w:noWrap/>
            <w:hideMark/>
          </w:tcPr>
          <w:p w14:paraId="6875806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1783</w:t>
            </w:r>
          </w:p>
        </w:tc>
      </w:tr>
      <w:tr w:rsidR="00851CE5" w:rsidRPr="008A0AB3" w14:paraId="173AEC3D"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506FEEE"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Jarablus</w:t>
            </w:r>
          </w:p>
        </w:tc>
        <w:tc>
          <w:tcPr>
            <w:tcW w:w="2055" w:type="dxa"/>
            <w:noWrap/>
            <w:hideMark/>
          </w:tcPr>
          <w:p w14:paraId="586EE59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146</w:t>
            </w:r>
          </w:p>
        </w:tc>
        <w:tc>
          <w:tcPr>
            <w:tcW w:w="1156" w:type="dxa"/>
            <w:noWrap/>
            <w:hideMark/>
          </w:tcPr>
          <w:p w14:paraId="316A0E92"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147</w:t>
            </w:r>
          </w:p>
        </w:tc>
        <w:tc>
          <w:tcPr>
            <w:tcW w:w="979" w:type="dxa"/>
            <w:noWrap/>
            <w:hideMark/>
          </w:tcPr>
          <w:p w14:paraId="4CBDCC8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89</w:t>
            </w:r>
          </w:p>
        </w:tc>
        <w:tc>
          <w:tcPr>
            <w:tcW w:w="1156" w:type="dxa"/>
            <w:noWrap/>
            <w:hideMark/>
          </w:tcPr>
          <w:p w14:paraId="285C60E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109</w:t>
            </w:r>
          </w:p>
        </w:tc>
        <w:tc>
          <w:tcPr>
            <w:tcW w:w="1245" w:type="dxa"/>
            <w:shd w:val="clear" w:color="auto" w:fill="FFF2CC" w:themeFill="accent4" w:themeFillTint="33"/>
            <w:noWrap/>
            <w:hideMark/>
          </w:tcPr>
          <w:p w14:paraId="7AFEACDF"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491</w:t>
            </w:r>
          </w:p>
        </w:tc>
      </w:tr>
      <w:tr w:rsidR="00851CE5" w:rsidRPr="008A0AB3" w14:paraId="141CCE3B"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4A859223"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 xml:space="preserve">Jebel </w:t>
            </w:r>
            <w:proofErr w:type="spellStart"/>
            <w:r w:rsidRPr="008A0AB3">
              <w:rPr>
                <w:rFonts w:eastAsia="Times New Roman" w:cstheme="minorHAnsi"/>
                <w:color w:val="000000"/>
              </w:rPr>
              <w:t>Saman</w:t>
            </w:r>
            <w:proofErr w:type="spellEnd"/>
          </w:p>
        </w:tc>
        <w:tc>
          <w:tcPr>
            <w:tcW w:w="2055" w:type="dxa"/>
            <w:noWrap/>
            <w:hideMark/>
          </w:tcPr>
          <w:p w14:paraId="0144287A"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255</w:t>
            </w:r>
          </w:p>
        </w:tc>
        <w:tc>
          <w:tcPr>
            <w:tcW w:w="1156" w:type="dxa"/>
            <w:noWrap/>
            <w:hideMark/>
          </w:tcPr>
          <w:p w14:paraId="2ED1890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217</w:t>
            </w:r>
          </w:p>
        </w:tc>
        <w:tc>
          <w:tcPr>
            <w:tcW w:w="979" w:type="dxa"/>
            <w:noWrap/>
            <w:hideMark/>
          </w:tcPr>
          <w:p w14:paraId="378331B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169</w:t>
            </w:r>
          </w:p>
        </w:tc>
        <w:tc>
          <w:tcPr>
            <w:tcW w:w="1156" w:type="dxa"/>
            <w:noWrap/>
            <w:hideMark/>
          </w:tcPr>
          <w:p w14:paraId="3F17A3E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134</w:t>
            </w:r>
          </w:p>
        </w:tc>
        <w:tc>
          <w:tcPr>
            <w:tcW w:w="1245" w:type="dxa"/>
            <w:shd w:val="clear" w:color="auto" w:fill="FFF2CC" w:themeFill="accent4" w:themeFillTint="33"/>
            <w:noWrap/>
            <w:hideMark/>
          </w:tcPr>
          <w:p w14:paraId="08F758F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775</w:t>
            </w:r>
          </w:p>
        </w:tc>
      </w:tr>
      <w:tr w:rsidR="00851CE5" w:rsidRPr="008A0AB3" w14:paraId="55358DEB"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30206063"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Menbij</w:t>
            </w:r>
            <w:proofErr w:type="spellEnd"/>
          </w:p>
        </w:tc>
        <w:tc>
          <w:tcPr>
            <w:tcW w:w="2055" w:type="dxa"/>
            <w:noWrap/>
            <w:hideMark/>
          </w:tcPr>
          <w:p w14:paraId="651E7D3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443</w:t>
            </w:r>
          </w:p>
        </w:tc>
        <w:tc>
          <w:tcPr>
            <w:tcW w:w="1156" w:type="dxa"/>
            <w:noWrap/>
            <w:hideMark/>
          </w:tcPr>
          <w:p w14:paraId="5DB6C394"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383</w:t>
            </w:r>
          </w:p>
        </w:tc>
        <w:tc>
          <w:tcPr>
            <w:tcW w:w="979" w:type="dxa"/>
            <w:noWrap/>
            <w:hideMark/>
          </w:tcPr>
          <w:p w14:paraId="4779F6BB"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317</w:t>
            </w:r>
          </w:p>
        </w:tc>
        <w:tc>
          <w:tcPr>
            <w:tcW w:w="1156" w:type="dxa"/>
            <w:noWrap/>
            <w:hideMark/>
          </w:tcPr>
          <w:p w14:paraId="2CFB4857"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223</w:t>
            </w:r>
          </w:p>
        </w:tc>
        <w:tc>
          <w:tcPr>
            <w:tcW w:w="1245" w:type="dxa"/>
            <w:shd w:val="clear" w:color="auto" w:fill="FFF2CC" w:themeFill="accent4" w:themeFillTint="33"/>
            <w:noWrap/>
            <w:hideMark/>
          </w:tcPr>
          <w:p w14:paraId="3F12F45E"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1366</w:t>
            </w:r>
          </w:p>
        </w:tc>
      </w:tr>
      <w:tr w:rsidR="00851CE5" w:rsidRPr="008A0AB3" w14:paraId="180EDBA4"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02924D10"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Al-</w:t>
            </w:r>
            <w:proofErr w:type="spellStart"/>
            <w:r w:rsidRPr="008A0AB3">
              <w:rPr>
                <w:rFonts w:eastAsia="Times New Roman" w:cstheme="minorHAnsi"/>
                <w:color w:val="000000"/>
              </w:rPr>
              <w:t>Hasakeh</w:t>
            </w:r>
            <w:proofErr w:type="spellEnd"/>
            <w:r w:rsidRPr="008A0AB3">
              <w:rPr>
                <w:rFonts w:eastAsia="Times New Roman" w:cstheme="minorHAnsi"/>
                <w:color w:val="000000"/>
              </w:rPr>
              <w:t xml:space="preserve"> Total:</w:t>
            </w:r>
          </w:p>
        </w:tc>
        <w:tc>
          <w:tcPr>
            <w:tcW w:w="2055" w:type="dxa"/>
            <w:shd w:val="clear" w:color="auto" w:fill="D0CECE" w:themeFill="background2" w:themeFillShade="E6"/>
            <w:noWrap/>
            <w:hideMark/>
          </w:tcPr>
          <w:p w14:paraId="41A3066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195</w:t>
            </w:r>
          </w:p>
        </w:tc>
        <w:tc>
          <w:tcPr>
            <w:tcW w:w="1156" w:type="dxa"/>
            <w:shd w:val="clear" w:color="auto" w:fill="D0CECE" w:themeFill="background2" w:themeFillShade="E6"/>
            <w:noWrap/>
            <w:hideMark/>
          </w:tcPr>
          <w:p w14:paraId="2638671F"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174</w:t>
            </w:r>
          </w:p>
        </w:tc>
        <w:tc>
          <w:tcPr>
            <w:tcW w:w="979" w:type="dxa"/>
            <w:shd w:val="clear" w:color="auto" w:fill="D0CECE" w:themeFill="background2" w:themeFillShade="E6"/>
            <w:noWrap/>
            <w:hideMark/>
          </w:tcPr>
          <w:p w14:paraId="5CD8DD5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128</w:t>
            </w:r>
          </w:p>
        </w:tc>
        <w:tc>
          <w:tcPr>
            <w:tcW w:w="1156" w:type="dxa"/>
            <w:shd w:val="clear" w:color="auto" w:fill="D0CECE" w:themeFill="background2" w:themeFillShade="E6"/>
            <w:noWrap/>
            <w:hideMark/>
          </w:tcPr>
          <w:p w14:paraId="06B10F1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103</w:t>
            </w:r>
          </w:p>
        </w:tc>
        <w:tc>
          <w:tcPr>
            <w:tcW w:w="1245" w:type="dxa"/>
            <w:shd w:val="clear" w:color="auto" w:fill="D0CECE" w:themeFill="background2" w:themeFillShade="E6"/>
            <w:noWrap/>
            <w:hideMark/>
          </w:tcPr>
          <w:p w14:paraId="519D3BE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600</w:t>
            </w:r>
          </w:p>
        </w:tc>
      </w:tr>
      <w:tr w:rsidR="00851CE5" w:rsidRPr="008A0AB3" w14:paraId="6528E274"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D0CDF33"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Al-</w:t>
            </w:r>
            <w:proofErr w:type="spellStart"/>
            <w:r w:rsidRPr="008A0AB3">
              <w:rPr>
                <w:rFonts w:eastAsia="Times New Roman" w:cstheme="minorHAnsi"/>
                <w:color w:val="000000"/>
              </w:rPr>
              <w:t>Hasakeh</w:t>
            </w:r>
            <w:proofErr w:type="spellEnd"/>
          </w:p>
        </w:tc>
        <w:tc>
          <w:tcPr>
            <w:tcW w:w="2055" w:type="dxa"/>
            <w:noWrap/>
            <w:hideMark/>
          </w:tcPr>
          <w:p w14:paraId="41DB58FB"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23</w:t>
            </w:r>
          </w:p>
        </w:tc>
        <w:tc>
          <w:tcPr>
            <w:tcW w:w="1156" w:type="dxa"/>
            <w:noWrap/>
            <w:hideMark/>
          </w:tcPr>
          <w:p w14:paraId="16F16A8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18</w:t>
            </w:r>
          </w:p>
        </w:tc>
        <w:tc>
          <w:tcPr>
            <w:tcW w:w="979" w:type="dxa"/>
            <w:noWrap/>
            <w:hideMark/>
          </w:tcPr>
          <w:p w14:paraId="4690929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w:t>
            </w:r>
          </w:p>
        </w:tc>
        <w:tc>
          <w:tcPr>
            <w:tcW w:w="1156" w:type="dxa"/>
            <w:noWrap/>
            <w:hideMark/>
          </w:tcPr>
          <w:p w14:paraId="3355552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10</w:t>
            </w:r>
          </w:p>
        </w:tc>
        <w:tc>
          <w:tcPr>
            <w:tcW w:w="1245" w:type="dxa"/>
            <w:shd w:val="clear" w:color="auto" w:fill="FFF2CC" w:themeFill="accent4" w:themeFillTint="33"/>
            <w:noWrap/>
            <w:hideMark/>
          </w:tcPr>
          <w:p w14:paraId="6BB04A8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59</w:t>
            </w:r>
          </w:p>
        </w:tc>
      </w:tr>
      <w:tr w:rsidR="00851CE5" w:rsidRPr="008A0AB3" w14:paraId="7F415112"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C84773F"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Al-</w:t>
            </w:r>
            <w:proofErr w:type="spellStart"/>
            <w:r w:rsidRPr="008A0AB3">
              <w:rPr>
                <w:rFonts w:eastAsia="Times New Roman" w:cstheme="minorHAnsi"/>
                <w:color w:val="000000"/>
              </w:rPr>
              <w:t>Malikeyyeh</w:t>
            </w:r>
            <w:proofErr w:type="spellEnd"/>
          </w:p>
        </w:tc>
        <w:tc>
          <w:tcPr>
            <w:tcW w:w="2055" w:type="dxa"/>
            <w:noWrap/>
            <w:hideMark/>
          </w:tcPr>
          <w:p w14:paraId="30DF967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28</w:t>
            </w:r>
          </w:p>
        </w:tc>
        <w:tc>
          <w:tcPr>
            <w:tcW w:w="1156" w:type="dxa"/>
            <w:noWrap/>
            <w:hideMark/>
          </w:tcPr>
          <w:p w14:paraId="0C9B058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22</w:t>
            </w:r>
          </w:p>
        </w:tc>
        <w:tc>
          <w:tcPr>
            <w:tcW w:w="979" w:type="dxa"/>
            <w:noWrap/>
            <w:hideMark/>
          </w:tcPr>
          <w:p w14:paraId="3230DB46"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21</w:t>
            </w:r>
          </w:p>
        </w:tc>
        <w:tc>
          <w:tcPr>
            <w:tcW w:w="1156" w:type="dxa"/>
            <w:noWrap/>
            <w:hideMark/>
          </w:tcPr>
          <w:p w14:paraId="1758D93C"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27</w:t>
            </w:r>
          </w:p>
        </w:tc>
        <w:tc>
          <w:tcPr>
            <w:tcW w:w="1245" w:type="dxa"/>
            <w:shd w:val="clear" w:color="auto" w:fill="FFF2CC" w:themeFill="accent4" w:themeFillTint="33"/>
            <w:noWrap/>
            <w:hideMark/>
          </w:tcPr>
          <w:p w14:paraId="46928D3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98</w:t>
            </w:r>
          </w:p>
        </w:tc>
      </w:tr>
      <w:tr w:rsidR="00851CE5" w:rsidRPr="008A0AB3" w14:paraId="045E52ED"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7D01FAC"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Quamishli</w:t>
            </w:r>
            <w:proofErr w:type="spellEnd"/>
          </w:p>
        </w:tc>
        <w:tc>
          <w:tcPr>
            <w:tcW w:w="2055" w:type="dxa"/>
            <w:noWrap/>
            <w:hideMark/>
          </w:tcPr>
          <w:p w14:paraId="565BADF9"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96</w:t>
            </w:r>
          </w:p>
        </w:tc>
        <w:tc>
          <w:tcPr>
            <w:tcW w:w="1156" w:type="dxa"/>
            <w:noWrap/>
            <w:hideMark/>
          </w:tcPr>
          <w:p w14:paraId="162E14E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85</w:t>
            </w:r>
          </w:p>
        </w:tc>
        <w:tc>
          <w:tcPr>
            <w:tcW w:w="979" w:type="dxa"/>
            <w:noWrap/>
            <w:hideMark/>
          </w:tcPr>
          <w:p w14:paraId="00E4CDE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57</w:t>
            </w:r>
          </w:p>
        </w:tc>
        <w:tc>
          <w:tcPr>
            <w:tcW w:w="1156" w:type="dxa"/>
            <w:noWrap/>
            <w:hideMark/>
          </w:tcPr>
          <w:p w14:paraId="64BB73D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26</w:t>
            </w:r>
          </w:p>
        </w:tc>
        <w:tc>
          <w:tcPr>
            <w:tcW w:w="1245" w:type="dxa"/>
            <w:shd w:val="clear" w:color="auto" w:fill="FFF2CC" w:themeFill="accent4" w:themeFillTint="33"/>
            <w:noWrap/>
            <w:hideMark/>
          </w:tcPr>
          <w:p w14:paraId="06584BB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264</w:t>
            </w:r>
          </w:p>
        </w:tc>
      </w:tr>
      <w:tr w:rsidR="00851CE5" w:rsidRPr="008A0AB3" w14:paraId="6CC5F020"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31A00998"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lastRenderedPageBreak/>
              <w:t>Ras Al Ain</w:t>
            </w:r>
          </w:p>
        </w:tc>
        <w:tc>
          <w:tcPr>
            <w:tcW w:w="2055" w:type="dxa"/>
            <w:noWrap/>
            <w:hideMark/>
          </w:tcPr>
          <w:p w14:paraId="639CC83C"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48</w:t>
            </w:r>
          </w:p>
        </w:tc>
        <w:tc>
          <w:tcPr>
            <w:tcW w:w="1156" w:type="dxa"/>
            <w:noWrap/>
            <w:hideMark/>
          </w:tcPr>
          <w:p w14:paraId="10BA9299"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49</w:t>
            </w:r>
          </w:p>
        </w:tc>
        <w:tc>
          <w:tcPr>
            <w:tcW w:w="979" w:type="dxa"/>
            <w:noWrap/>
            <w:hideMark/>
          </w:tcPr>
          <w:p w14:paraId="6096A12A"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42</w:t>
            </w:r>
          </w:p>
        </w:tc>
        <w:tc>
          <w:tcPr>
            <w:tcW w:w="1156" w:type="dxa"/>
            <w:noWrap/>
            <w:hideMark/>
          </w:tcPr>
          <w:p w14:paraId="0DB1C132"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40</w:t>
            </w:r>
          </w:p>
        </w:tc>
        <w:tc>
          <w:tcPr>
            <w:tcW w:w="1245" w:type="dxa"/>
            <w:shd w:val="clear" w:color="auto" w:fill="FFF2CC" w:themeFill="accent4" w:themeFillTint="33"/>
            <w:noWrap/>
            <w:hideMark/>
          </w:tcPr>
          <w:p w14:paraId="774D551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179</w:t>
            </w:r>
          </w:p>
        </w:tc>
      </w:tr>
      <w:tr w:rsidR="00851CE5" w:rsidRPr="008A0AB3" w14:paraId="4C085B27"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0099F23E"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Ar-Raqqa Total:</w:t>
            </w:r>
          </w:p>
        </w:tc>
        <w:tc>
          <w:tcPr>
            <w:tcW w:w="2055" w:type="dxa"/>
            <w:shd w:val="clear" w:color="auto" w:fill="D0CECE" w:themeFill="background2" w:themeFillShade="E6"/>
            <w:noWrap/>
            <w:hideMark/>
          </w:tcPr>
          <w:p w14:paraId="2CEED651"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2226</w:t>
            </w:r>
          </w:p>
        </w:tc>
        <w:tc>
          <w:tcPr>
            <w:tcW w:w="1156" w:type="dxa"/>
            <w:shd w:val="clear" w:color="auto" w:fill="D0CECE" w:themeFill="background2" w:themeFillShade="E6"/>
            <w:noWrap/>
            <w:hideMark/>
          </w:tcPr>
          <w:p w14:paraId="61A0B831"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2180</w:t>
            </w:r>
          </w:p>
        </w:tc>
        <w:tc>
          <w:tcPr>
            <w:tcW w:w="979" w:type="dxa"/>
            <w:shd w:val="clear" w:color="auto" w:fill="D0CECE" w:themeFill="background2" w:themeFillShade="E6"/>
            <w:noWrap/>
            <w:hideMark/>
          </w:tcPr>
          <w:p w14:paraId="6DC7222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1937</w:t>
            </w:r>
          </w:p>
        </w:tc>
        <w:tc>
          <w:tcPr>
            <w:tcW w:w="1156" w:type="dxa"/>
            <w:shd w:val="clear" w:color="auto" w:fill="D0CECE" w:themeFill="background2" w:themeFillShade="E6"/>
            <w:noWrap/>
            <w:hideMark/>
          </w:tcPr>
          <w:p w14:paraId="0B770FF0"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1682</w:t>
            </w:r>
          </w:p>
        </w:tc>
        <w:tc>
          <w:tcPr>
            <w:tcW w:w="1245" w:type="dxa"/>
            <w:shd w:val="clear" w:color="auto" w:fill="D0CECE" w:themeFill="background2" w:themeFillShade="E6"/>
            <w:noWrap/>
            <w:hideMark/>
          </w:tcPr>
          <w:p w14:paraId="71AB19C4"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8025</w:t>
            </w:r>
          </w:p>
        </w:tc>
      </w:tr>
      <w:tr w:rsidR="00851CE5" w:rsidRPr="008A0AB3" w14:paraId="45A2AE1A"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779DD72F"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Ar-Raqqa</w:t>
            </w:r>
          </w:p>
        </w:tc>
        <w:tc>
          <w:tcPr>
            <w:tcW w:w="2055" w:type="dxa"/>
            <w:noWrap/>
            <w:hideMark/>
          </w:tcPr>
          <w:p w14:paraId="7D55151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1843</w:t>
            </w:r>
          </w:p>
        </w:tc>
        <w:tc>
          <w:tcPr>
            <w:tcW w:w="1156" w:type="dxa"/>
            <w:noWrap/>
            <w:hideMark/>
          </w:tcPr>
          <w:p w14:paraId="4418013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1820</w:t>
            </w:r>
          </w:p>
        </w:tc>
        <w:tc>
          <w:tcPr>
            <w:tcW w:w="979" w:type="dxa"/>
            <w:noWrap/>
            <w:hideMark/>
          </w:tcPr>
          <w:p w14:paraId="67F40C79"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1743</w:t>
            </w:r>
          </w:p>
        </w:tc>
        <w:tc>
          <w:tcPr>
            <w:tcW w:w="1156" w:type="dxa"/>
            <w:noWrap/>
            <w:hideMark/>
          </w:tcPr>
          <w:p w14:paraId="188F683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1537</w:t>
            </w:r>
          </w:p>
        </w:tc>
        <w:tc>
          <w:tcPr>
            <w:tcW w:w="1245" w:type="dxa"/>
            <w:shd w:val="clear" w:color="auto" w:fill="FFF2CC" w:themeFill="accent4" w:themeFillTint="33"/>
            <w:noWrap/>
            <w:hideMark/>
          </w:tcPr>
          <w:p w14:paraId="509D827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6943</w:t>
            </w:r>
          </w:p>
        </w:tc>
      </w:tr>
      <w:tr w:rsidR="00851CE5" w:rsidRPr="008A0AB3" w14:paraId="00094ADE"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CFDEEFE"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Ath-Thawrah</w:t>
            </w:r>
            <w:proofErr w:type="spellEnd"/>
          </w:p>
        </w:tc>
        <w:tc>
          <w:tcPr>
            <w:tcW w:w="2055" w:type="dxa"/>
            <w:noWrap/>
            <w:hideMark/>
          </w:tcPr>
          <w:p w14:paraId="04C64E0F"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254</w:t>
            </w:r>
          </w:p>
        </w:tc>
        <w:tc>
          <w:tcPr>
            <w:tcW w:w="1156" w:type="dxa"/>
            <w:noWrap/>
            <w:hideMark/>
          </w:tcPr>
          <w:p w14:paraId="46AD4960"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230</w:t>
            </w:r>
          </w:p>
        </w:tc>
        <w:tc>
          <w:tcPr>
            <w:tcW w:w="979" w:type="dxa"/>
            <w:noWrap/>
            <w:hideMark/>
          </w:tcPr>
          <w:p w14:paraId="00E4BCFF"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101</w:t>
            </w:r>
          </w:p>
        </w:tc>
        <w:tc>
          <w:tcPr>
            <w:tcW w:w="1156" w:type="dxa"/>
            <w:noWrap/>
            <w:hideMark/>
          </w:tcPr>
          <w:p w14:paraId="6233434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85</w:t>
            </w:r>
          </w:p>
        </w:tc>
        <w:tc>
          <w:tcPr>
            <w:tcW w:w="1245" w:type="dxa"/>
            <w:shd w:val="clear" w:color="auto" w:fill="FFF2CC" w:themeFill="accent4" w:themeFillTint="33"/>
            <w:noWrap/>
            <w:hideMark/>
          </w:tcPr>
          <w:p w14:paraId="63A9B172"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670</w:t>
            </w:r>
          </w:p>
        </w:tc>
      </w:tr>
      <w:tr w:rsidR="00851CE5" w:rsidRPr="008A0AB3" w14:paraId="2E55B1A4"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7F89E210"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 xml:space="preserve">Tell </w:t>
            </w:r>
            <w:proofErr w:type="spellStart"/>
            <w:r w:rsidRPr="008A0AB3">
              <w:rPr>
                <w:rFonts w:eastAsia="Times New Roman" w:cstheme="minorHAnsi"/>
                <w:color w:val="000000"/>
              </w:rPr>
              <w:t>Abiad</w:t>
            </w:r>
            <w:proofErr w:type="spellEnd"/>
          </w:p>
        </w:tc>
        <w:tc>
          <w:tcPr>
            <w:tcW w:w="2055" w:type="dxa"/>
            <w:noWrap/>
            <w:hideMark/>
          </w:tcPr>
          <w:p w14:paraId="67B28196"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129</w:t>
            </w:r>
          </w:p>
        </w:tc>
        <w:tc>
          <w:tcPr>
            <w:tcW w:w="1156" w:type="dxa"/>
            <w:noWrap/>
            <w:hideMark/>
          </w:tcPr>
          <w:p w14:paraId="46225632"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130</w:t>
            </w:r>
          </w:p>
        </w:tc>
        <w:tc>
          <w:tcPr>
            <w:tcW w:w="979" w:type="dxa"/>
            <w:noWrap/>
            <w:hideMark/>
          </w:tcPr>
          <w:p w14:paraId="2E519BEC"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93</w:t>
            </w:r>
          </w:p>
        </w:tc>
        <w:tc>
          <w:tcPr>
            <w:tcW w:w="1156" w:type="dxa"/>
            <w:noWrap/>
            <w:hideMark/>
          </w:tcPr>
          <w:p w14:paraId="0BD78BD2"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60</w:t>
            </w:r>
          </w:p>
        </w:tc>
        <w:tc>
          <w:tcPr>
            <w:tcW w:w="1245" w:type="dxa"/>
            <w:shd w:val="clear" w:color="auto" w:fill="FFF2CC" w:themeFill="accent4" w:themeFillTint="33"/>
            <w:noWrap/>
            <w:hideMark/>
          </w:tcPr>
          <w:p w14:paraId="671BBE0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412</w:t>
            </w:r>
          </w:p>
        </w:tc>
      </w:tr>
      <w:tr w:rsidR="00851CE5" w:rsidRPr="008A0AB3" w14:paraId="2DED3BBC"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288CA2AB" w14:textId="77777777" w:rsidR="00851CE5" w:rsidRPr="008A0AB3" w:rsidRDefault="00851CE5" w:rsidP="00572DF8">
            <w:pPr>
              <w:rPr>
                <w:rFonts w:eastAsia="Times New Roman" w:cstheme="minorHAnsi"/>
                <w:color w:val="000000"/>
              </w:rPr>
            </w:pPr>
            <w:proofErr w:type="spellStart"/>
            <w:r w:rsidRPr="008A0AB3">
              <w:rPr>
                <w:rFonts w:eastAsia="Times New Roman" w:cstheme="minorHAnsi"/>
                <w:color w:val="000000"/>
              </w:rPr>
              <w:t>Dar'a</w:t>
            </w:r>
            <w:proofErr w:type="spellEnd"/>
            <w:r w:rsidRPr="008A0AB3">
              <w:rPr>
                <w:rFonts w:eastAsia="Times New Roman" w:cstheme="minorHAnsi"/>
                <w:color w:val="000000"/>
              </w:rPr>
              <w:t xml:space="preserve"> Total:</w:t>
            </w:r>
          </w:p>
        </w:tc>
        <w:tc>
          <w:tcPr>
            <w:tcW w:w="2055" w:type="dxa"/>
            <w:shd w:val="clear" w:color="auto" w:fill="D0CECE" w:themeFill="background2" w:themeFillShade="E6"/>
            <w:noWrap/>
            <w:hideMark/>
          </w:tcPr>
          <w:p w14:paraId="3649358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85</w:t>
            </w:r>
          </w:p>
        </w:tc>
        <w:tc>
          <w:tcPr>
            <w:tcW w:w="1156" w:type="dxa"/>
            <w:shd w:val="clear" w:color="auto" w:fill="D0CECE" w:themeFill="background2" w:themeFillShade="E6"/>
            <w:noWrap/>
            <w:hideMark/>
          </w:tcPr>
          <w:p w14:paraId="3197CA8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114</w:t>
            </w:r>
          </w:p>
        </w:tc>
        <w:tc>
          <w:tcPr>
            <w:tcW w:w="979" w:type="dxa"/>
            <w:shd w:val="clear" w:color="auto" w:fill="D0CECE" w:themeFill="background2" w:themeFillShade="E6"/>
            <w:noWrap/>
            <w:hideMark/>
          </w:tcPr>
          <w:p w14:paraId="2742276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35</w:t>
            </w:r>
          </w:p>
        </w:tc>
        <w:tc>
          <w:tcPr>
            <w:tcW w:w="1156" w:type="dxa"/>
            <w:shd w:val="clear" w:color="auto" w:fill="D0CECE" w:themeFill="background2" w:themeFillShade="E6"/>
            <w:noWrap/>
            <w:hideMark/>
          </w:tcPr>
          <w:p w14:paraId="2FEEDD1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33</w:t>
            </w:r>
          </w:p>
        </w:tc>
        <w:tc>
          <w:tcPr>
            <w:tcW w:w="1245" w:type="dxa"/>
            <w:shd w:val="clear" w:color="auto" w:fill="D0CECE" w:themeFill="background2" w:themeFillShade="E6"/>
            <w:noWrap/>
            <w:hideMark/>
          </w:tcPr>
          <w:p w14:paraId="79A444B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267</w:t>
            </w:r>
          </w:p>
        </w:tc>
      </w:tr>
      <w:tr w:rsidR="00851CE5" w:rsidRPr="008A0AB3" w14:paraId="7BB0A506"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1195C90"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As-</w:t>
            </w:r>
            <w:proofErr w:type="spellStart"/>
            <w:r w:rsidRPr="008A0AB3">
              <w:rPr>
                <w:rFonts w:eastAsia="Times New Roman" w:cstheme="minorHAnsi"/>
                <w:color w:val="000000"/>
              </w:rPr>
              <w:t>Sanamayn</w:t>
            </w:r>
            <w:proofErr w:type="spellEnd"/>
          </w:p>
        </w:tc>
        <w:tc>
          <w:tcPr>
            <w:tcW w:w="2055" w:type="dxa"/>
            <w:noWrap/>
            <w:hideMark/>
          </w:tcPr>
          <w:p w14:paraId="4500BBC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w:t>
            </w:r>
          </w:p>
        </w:tc>
        <w:tc>
          <w:tcPr>
            <w:tcW w:w="1156" w:type="dxa"/>
            <w:noWrap/>
            <w:hideMark/>
          </w:tcPr>
          <w:p w14:paraId="4831B03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w:t>
            </w:r>
          </w:p>
        </w:tc>
        <w:tc>
          <w:tcPr>
            <w:tcW w:w="979" w:type="dxa"/>
            <w:noWrap/>
            <w:hideMark/>
          </w:tcPr>
          <w:p w14:paraId="3542263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w:t>
            </w:r>
          </w:p>
        </w:tc>
        <w:tc>
          <w:tcPr>
            <w:tcW w:w="1156" w:type="dxa"/>
            <w:noWrap/>
            <w:hideMark/>
          </w:tcPr>
          <w:p w14:paraId="45C1E074"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245" w:type="dxa"/>
            <w:shd w:val="clear" w:color="auto" w:fill="FFF2CC" w:themeFill="accent4" w:themeFillTint="33"/>
            <w:noWrap/>
            <w:hideMark/>
          </w:tcPr>
          <w:p w14:paraId="39CCAA5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w:t>
            </w:r>
          </w:p>
        </w:tc>
      </w:tr>
      <w:tr w:rsidR="00851CE5" w:rsidRPr="008A0AB3" w14:paraId="18AA4172"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42B7BEF5"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Dar'a</w:t>
            </w:r>
            <w:proofErr w:type="spellEnd"/>
          </w:p>
        </w:tc>
        <w:tc>
          <w:tcPr>
            <w:tcW w:w="2055" w:type="dxa"/>
            <w:noWrap/>
            <w:hideMark/>
          </w:tcPr>
          <w:p w14:paraId="1E25868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39</w:t>
            </w:r>
          </w:p>
        </w:tc>
        <w:tc>
          <w:tcPr>
            <w:tcW w:w="1156" w:type="dxa"/>
            <w:noWrap/>
            <w:hideMark/>
          </w:tcPr>
          <w:p w14:paraId="20A60A5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64</w:t>
            </w:r>
          </w:p>
        </w:tc>
        <w:tc>
          <w:tcPr>
            <w:tcW w:w="979" w:type="dxa"/>
            <w:noWrap/>
            <w:hideMark/>
          </w:tcPr>
          <w:p w14:paraId="1CE7484E"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19</w:t>
            </w:r>
          </w:p>
        </w:tc>
        <w:tc>
          <w:tcPr>
            <w:tcW w:w="1156" w:type="dxa"/>
            <w:noWrap/>
            <w:hideMark/>
          </w:tcPr>
          <w:p w14:paraId="6FCDA19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23</w:t>
            </w:r>
          </w:p>
        </w:tc>
        <w:tc>
          <w:tcPr>
            <w:tcW w:w="1245" w:type="dxa"/>
            <w:shd w:val="clear" w:color="auto" w:fill="FFF2CC" w:themeFill="accent4" w:themeFillTint="33"/>
            <w:noWrap/>
            <w:hideMark/>
          </w:tcPr>
          <w:p w14:paraId="3EBDF69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145</w:t>
            </w:r>
          </w:p>
        </w:tc>
      </w:tr>
      <w:tr w:rsidR="00851CE5" w:rsidRPr="008A0AB3" w14:paraId="013A1EAD"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569D818A"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Izra</w:t>
            </w:r>
            <w:proofErr w:type="spellEnd"/>
            <w:r w:rsidRPr="008A0AB3">
              <w:rPr>
                <w:rFonts w:eastAsia="Times New Roman" w:cstheme="minorHAnsi"/>
                <w:color w:val="000000"/>
              </w:rPr>
              <w:t>'</w:t>
            </w:r>
          </w:p>
        </w:tc>
        <w:tc>
          <w:tcPr>
            <w:tcW w:w="2055" w:type="dxa"/>
            <w:noWrap/>
            <w:hideMark/>
          </w:tcPr>
          <w:p w14:paraId="737F5DC7"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43</w:t>
            </w:r>
          </w:p>
        </w:tc>
        <w:tc>
          <w:tcPr>
            <w:tcW w:w="1156" w:type="dxa"/>
            <w:noWrap/>
            <w:hideMark/>
          </w:tcPr>
          <w:p w14:paraId="783D828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46</w:t>
            </w:r>
          </w:p>
        </w:tc>
        <w:tc>
          <w:tcPr>
            <w:tcW w:w="979" w:type="dxa"/>
            <w:noWrap/>
            <w:hideMark/>
          </w:tcPr>
          <w:p w14:paraId="6AC5F406"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15</w:t>
            </w:r>
          </w:p>
        </w:tc>
        <w:tc>
          <w:tcPr>
            <w:tcW w:w="1156" w:type="dxa"/>
            <w:noWrap/>
            <w:hideMark/>
          </w:tcPr>
          <w:p w14:paraId="472F68D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10</w:t>
            </w:r>
          </w:p>
        </w:tc>
        <w:tc>
          <w:tcPr>
            <w:tcW w:w="1245" w:type="dxa"/>
            <w:shd w:val="clear" w:color="auto" w:fill="FFF2CC" w:themeFill="accent4" w:themeFillTint="33"/>
            <w:noWrap/>
            <w:hideMark/>
          </w:tcPr>
          <w:p w14:paraId="00D4DD4A"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114</w:t>
            </w:r>
          </w:p>
        </w:tc>
      </w:tr>
      <w:tr w:rsidR="00851CE5" w:rsidRPr="008A0AB3" w14:paraId="36479131"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2DB78E91"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Deir-</w:t>
            </w:r>
            <w:proofErr w:type="spellStart"/>
            <w:r w:rsidRPr="008A0AB3">
              <w:rPr>
                <w:rFonts w:eastAsia="Times New Roman" w:cstheme="minorHAnsi"/>
                <w:color w:val="000000"/>
              </w:rPr>
              <w:t>ez</w:t>
            </w:r>
            <w:proofErr w:type="spellEnd"/>
            <w:r w:rsidRPr="008A0AB3">
              <w:rPr>
                <w:rFonts w:eastAsia="Times New Roman" w:cstheme="minorHAnsi"/>
                <w:color w:val="000000"/>
              </w:rPr>
              <w:t>-</w:t>
            </w:r>
            <w:proofErr w:type="spellStart"/>
            <w:r w:rsidRPr="008A0AB3">
              <w:rPr>
                <w:rFonts w:eastAsia="Times New Roman" w:cstheme="minorHAnsi"/>
                <w:color w:val="000000"/>
              </w:rPr>
              <w:t>Zor</w:t>
            </w:r>
            <w:proofErr w:type="spellEnd"/>
            <w:r w:rsidRPr="008A0AB3">
              <w:rPr>
                <w:rFonts w:eastAsia="Times New Roman" w:cstheme="minorHAnsi"/>
                <w:color w:val="000000"/>
              </w:rPr>
              <w:t xml:space="preserve"> Total:</w:t>
            </w:r>
          </w:p>
        </w:tc>
        <w:tc>
          <w:tcPr>
            <w:tcW w:w="2055" w:type="dxa"/>
            <w:shd w:val="clear" w:color="auto" w:fill="D0CECE" w:themeFill="background2" w:themeFillShade="E6"/>
            <w:noWrap/>
            <w:hideMark/>
          </w:tcPr>
          <w:p w14:paraId="75E52D1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2601</w:t>
            </w:r>
          </w:p>
        </w:tc>
        <w:tc>
          <w:tcPr>
            <w:tcW w:w="1156" w:type="dxa"/>
            <w:shd w:val="clear" w:color="auto" w:fill="D0CECE" w:themeFill="background2" w:themeFillShade="E6"/>
            <w:noWrap/>
            <w:hideMark/>
          </w:tcPr>
          <w:p w14:paraId="73FFF02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2608</w:t>
            </w:r>
          </w:p>
        </w:tc>
        <w:tc>
          <w:tcPr>
            <w:tcW w:w="979" w:type="dxa"/>
            <w:shd w:val="clear" w:color="auto" w:fill="D0CECE" w:themeFill="background2" w:themeFillShade="E6"/>
            <w:noWrap/>
            <w:hideMark/>
          </w:tcPr>
          <w:p w14:paraId="3CAD2F7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1760</w:t>
            </w:r>
          </w:p>
        </w:tc>
        <w:tc>
          <w:tcPr>
            <w:tcW w:w="1156" w:type="dxa"/>
            <w:shd w:val="clear" w:color="auto" w:fill="D0CECE" w:themeFill="background2" w:themeFillShade="E6"/>
            <w:noWrap/>
            <w:hideMark/>
          </w:tcPr>
          <w:p w14:paraId="5B0372C0"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1336</w:t>
            </w:r>
          </w:p>
        </w:tc>
        <w:tc>
          <w:tcPr>
            <w:tcW w:w="1245" w:type="dxa"/>
            <w:shd w:val="clear" w:color="auto" w:fill="D0CECE" w:themeFill="background2" w:themeFillShade="E6"/>
            <w:noWrap/>
            <w:hideMark/>
          </w:tcPr>
          <w:p w14:paraId="2E560D4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8305</w:t>
            </w:r>
          </w:p>
        </w:tc>
      </w:tr>
      <w:tr w:rsidR="00851CE5" w:rsidRPr="008A0AB3" w14:paraId="792607D9"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7299D412"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Abu Kamal</w:t>
            </w:r>
          </w:p>
        </w:tc>
        <w:tc>
          <w:tcPr>
            <w:tcW w:w="2055" w:type="dxa"/>
            <w:noWrap/>
            <w:hideMark/>
          </w:tcPr>
          <w:p w14:paraId="1269BD7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751</w:t>
            </w:r>
          </w:p>
        </w:tc>
        <w:tc>
          <w:tcPr>
            <w:tcW w:w="1156" w:type="dxa"/>
            <w:noWrap/>
            <w:hideMark/>
          </w:tcPr>
          <w:p w14:paraId="7D971D21"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815</w:t>
            </w:r>
          </w:p>
        </w:tc>
        <w:tc>
          <w:tcPr>
            <w:tcW w:w="979" w:type="dxa"/>
            <w:noWrap/>
            <w:hideMark/>
          </w:tcPr>
          <w:p w14:paraId="29456816"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533</w:t>
            </w:r>
          </w:p>
        </w:tc>
        <w:tc>
          <w:tcPr>
            <w:tcW w:w="1156" w:type="dxa"/>
            <w:noWrap/>
            <w:hideMark/>
          </w:tcPr>
          <w:p w14:paraId="66B6D973"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354</w:t>
            </w:r>
          </w:p>
        </w:tc>
        <w:tc>
          <w:tcPr>
            <w:tcW w:w="1245" w:type="dxa"/>
            <w:shd w:val="clear" w:color="auto" w:fill="FFF2CC" w:themeFill="accent4" w:themeFillTint="33"/>
            <w:noWrap/>
            <w:hideMark/>
          </w:tcPr>
          <w:p w14:paraId="0FC0F93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2453</w:t>
            </w:r>
          </w:p>
        </w:tc>
      </w:tr>
      <w:tr w:rsidR="00851CE5" w:rsidRPr="008A0AB3" w14:paraId="5E04AC5E"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4308119C"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 xml:space="preserve">Al </w:t>
            </w:r>
            <w:proofErr w:type="spellStart"/>
            <w:r w:rsidRPr="008A0AB3">
              <w:rPr>
                <w:rFonts w:eastAsia="Times New Roman" w:cstheme="minorHAnsi"/>
                <w:color w:val="000000"/>
              </w:rPr>
              <w:t>Mayadin</w:t>
            </w:r>
            <w:proofErr w:type="spellEnd"/>
          </w:p>
        </w:tc>
        <w:tc>
          <w:tcPr>
            <w:tcW w:w="2055" w:type="dxa"/>
            <w:noWrap/>
            <w:hideMark/>
          </w:tcPr>
          <w:p w14:paraId="2798583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658</w:t>
            </w:r>
          </w:p>
        </w:tc>
        <w:tc>
          <w:tcPr>
            <w:tcW w:w="1156" w:type="dxa"/>
            <w:noWrap/>
            <w:hideMark/>
          </w:tcPr>
          <w:p w14:paraId="1A7D78A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765</w:t>
            </w:r>
          </w:p>
        </w:tc>
        <w:tc>
          <w:tcPr>
            <w:tcW w:w="979" w:type="dxa"/>
            <w:noWrap/>
            <w:hideMark/>
          </w:tcPr>
          <w:p w14:paraId="5A8A280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446</w:t>
            </w:r>
          </w:p>
        </w:tc>
        <w:tc>
          <w:tcPr>
            <w:tcW w:w="1156" w:type="dxa"/>
            <w:noWrap/>
            <w:hideMark/>
          </w:tcPr>
          <w:p w14:paraId="012EAFC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288</w:t>
            </w:r>
          </w:p>
        </w:tc>
        <w:tc>
          <w:tcPr>
            <w:tcW w:w="1245" w:type="dxa"/>
            <w:shd w:val="clear" w:color="auto" w:fill="FFF2CC" w:themeFill="accent4" w:themeFillTint="33"/>
            <w:noWrap/>
            <w:hideMark/>
          </w:tcPr>
          <w:p w14:paraId="771AE65E"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2157</w:t>
            </w:r>
          </w:p>
        </w:tc>
      </w:tr>
      <w:tr w:rsidR="00851CE5" w:rsidRPr="008A0AB3" w14:paraId="0D53FC17"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74558011"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Deir-</w:t>
            </w:r>
            <w:proofErr w:type="spellStart"/>
            <w:r w:rsidRPr="008A0AB3">
              <w:rPr>
                <w:rFonts w:eastAsia="Times New Roman" w:cstheme="minorHAnsi"/>
                <w:color w:val="000000"/>
              </w:rPr>
              <w:t>ez</w:t>
            </w:r>
            <w:proofErr w:type="spellEnd"/>
            <w:r w:rsidRPr="008A0AB3">
              <w:rPr>
                <w:rFonts w:eastAsia="Times New Roman" w:cstheme="minorHAnsi"/>
                <w:color w:val="000000"/>
              </w:rPr>
              <w:t>-</w:t>
            </w:r>
            <w:proofErr w:type="spellStart"/>
            <w:r w:rsidRPr="008A0AB3">
              <w:rPr>
                <w:rFonts w:eastAsia="Times New Roman" w:cstheme="minorHAnsi"/>
                <w:color w:val="000000"/>
              </w:rPr>
              <w:t>Zor</w:t>
            </w:r>
            <w:proofErr w:type="spellEnd"/>
          </w:p>
        </w:tc>
        <w:tc>
          <w:tcPr>
            <w:tcW w:w="2055" w:type="dxa"/>
            <w:noWrap/>
            <w:hideMark/>
          </w:tcPr>
          <w:p w14:paraId="0F1EF7E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1192</w:t>
            </w:r>
          </w:p>
        </w:tc>
        <w:tc>
          <w:tcPr>
            <w:tcW w:w="1156" w:type="dxa"/>
            <w:noWrap/>
            <w:hideMark/>
          </w:tcPr>
          <w:p w14:paraId="3219FA5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1028</w:t>
            </w:r>
          </w:p>
        </w:tc>
        <w:tc>
          <w:tcPr>
            <w:tcW w:w="979" w:type="dxa"/>
            <w:noWrap/>
            <w:hideMark/>
          </w:tcPr>
          <w:p w14:paraId="29A6B5A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781</w:t>
            </w:r>
          </w:p>
        </w:tc>
        <w:tc>
          <w:tcPr>
            <w:tcW w:w="1156" w:type="dxa"/>
            <w:noWrap/>
            <w:hideMark/>
          </w:tcPr>
          <w:p w14:paraId="7B928DE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694</w:t>
            </w:r>
          </w:p>
        </w:tc>
        <w:tc>
          <w:tcPr>
            <w:tcW w:w="1245" w:type="dxa"/>
            <w:shd w:val="clear" w:color="auto" w:fill="FFF2CC" w:themeFill="accent4" w:themeFillTint="33"/>
            <w:noWrap/>
            <w:hideMark/>
          </w:tcPr>
          <w:p w14:paraId="405B658F"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3695</w:t>
            </w:r>
          </w:p>
        </w:tc>
      </w:tr>
      <w:tr w:rsidR="00851CE5" w:rsidRPr="008A0AB3" w14:paraId="014BA499"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69FAA95D"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Hama Total:</w:t>
            </w:r>
          </w:p>
        </w:tc>
        <w:tc>
          <w:tcPr>
            <w:tcW w:w="2055" w:type="dxa"/>
            <w:shd w:val="clear" w:color="auto" w:fill="D0CECE" w:themeFill="background2" w:themeFillShade="E6"/>
            <w:noWrap/>
            <w:hideMark/>
          </w:tcPr>
          <w:p w14:paraId="504038A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28</w:t>
            </w:r>
          </w:p>
        </w:tc>
        <w:tc>
          <w:tcPr>
            <w:tcW w:w="1156" w:type="dxa"/>
            <w:shd w:val="clear" w:color="auto" w:fill="D0CECE" w:themeFill="background2" w:themeFillShade="E6"/>
            <w:noWrap/>
            <w:hideMark/>
          </w:tcPr>
          <w:p w14:paraId="4ACAB07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31</w:t>
            </w:r>
          </w:p>
        </w:tc>
        <w:tc>
          <w:tcPr>
            <w:tcW w:w="979" w:type="dxa"/>
            <w:shd w:val="clear" w:color="auto" w:fill="D0CECE" w:themeFill="background2" w:themeFillShade="E6"/>
            <w:noWrap/>
            <w:hideMark/>
          </w:tcPr>
          <w:p w14:paraId="5CE0B5D9"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21</w:t>
            </w:r>
          </w:p>
        </w:tc>
        <w:tc>
          <w:tcPr>
            <w:tcW w:w="1156" w:type="dxa"/>
            <w:shd w:val="clear" w:color="auto" w:fill="D0CECE" w:themeFill="background2" w:themeFillShade="E6"/>
            <w:noWrap/>
            <w:hideMark/>
          </w:tcPr>
          <w:p w14:paraId="33AD1FE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10</w:t>
            </w:r>
          </w:p>
        </w:tc>
        <w:tc>
          <w:tcPr>
            <w:tcW w:w="1245" w:type="dxa"/>
            <w:shd w:val="clear" w:color="auto" w:fill="D0CECE" w:themeFill="background2" w:themeFillShade="E6"/>
            <w:noWrap/>
            <w:hideMark/>
          </w:tcPr>
          <w:p w14:paraId="13AD7AC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90</w:t>
            </w:r>
          </w:p>
        </w:tc>
      </w:tr>
      <w:tr w:rsidR="00851CE5" w:rsidRPr="008A0AB3" w14:paraId="0625A8F4"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4DF62A91"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As-</w:t>
            </w:r>
            <w:proofErr w:type="spellStart"/>
            <w:r w:rsidRPr="008A0AB3">
              <w:rPr>
                <w:rFonts w:eastAsia="Times New Roman" w:cstheme="minorHAnsi"/>
                <w:color w:val="000000"/>
              </w:rPr>
              <w:t>Salamiyeh</w:t>
            </w:r>
            <w:proofErr w:type="spellEnd"/>
          </w:p>
        </w:tc>
        <w:tc>
          <w:tcPr>
            <w:tcW w:w="2055" w:type="dxa"/>
            <w:noWrap/>
            <w:hideMark/>
          </w:tcPr>
          <w:p w14:paraId="77CBE43A"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w:t>
            </w:r>
          </w:p>
        </w:tc>
        <w:tc>
          <w:tcPr>
            <w:tcW w:w="1156" w:type="dxa"/>
            <w:noWrap/>
            <w:hideMark/>
          </w:tcPr>
          <w:p w14:paraId="63FF6B6C"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w:t>
            </w:r>
          </w:p>
        </w:tc>
        <w:tc>
          <w:tcPr>
            <w:tcW w:w="979" w:type="dxa"/>
            <w:noWrap/>
            <w:hideMark/>
          </w:tcPr>
          <w:p w14:paraId="58C8ECD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w:t>
            </w:r>
          </w:p>
        </w:tc>
        <w:tc>
          <w:tcPr>
            <w:tcW w:w="1156" w:type="dxa"/>
            <w:noWrap/>
            <w:hideMark/>
          </w:tcPr>
          <w:p w14:paraId="2F33EA4C"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w:t>
            </w:r>
          </w:p>
        </w:tc>
        <w:tc>
          <w:tcPr>
            <w:tcW w:w="1245" w:type="dxa"/>
            <w:shd w:val="clear" w:color="auto" w:fill="FFF2CC" w:themeFill="accent4" w:themeFillTint="33"/>
            <w:noWrap/>
            <w:hideMark/>
          </w:tcPr>
          <w:p w14:paraId="75B043C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16</w:t>
            </w:r>
          </w:p>
        </w:tc>
      </w:tr>
      <w:tr w:rsidR="00851CE5" w:rsidRPr="008A0AB3" w14:paraId="35B752A2"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DCF42D3"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As-</w:t>
            </w:r>
            <w:proofErr w:type="spellStart"/>
            <w:r w:rsidRPr="008A0AB3">
              <w:rPr>
                <w:rFonts w:eastAsia="Times New Roman" w:cstheme="minorHAnsi"/>
                <w:color w:val="000000"/>
              </w:rPr>
              <w:t>Suqaylabiyah</w:t>
            </w:r>
            <w:proofErr w:type="spellEnd"/>
          </w:p>
        </w:tc>
        <w:tc>
          <w:tcPr>
            <w:tcW w:w="2055" w:type="dxa"/>
            <w:noWrap/>
            <w:hideMark/>
          </w:tcPr>
          <w:p w14:paraId="43437C9B"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w:t>
            </w:r>
          </w:p>
        </w:tc>
        <w:tc>
          <w:tcPr>
            <w:tcW w:w="1156" w:type="dxa"/>
            <w:noWrap/>
            <w:hideMark/>
          </w:tcPr>
          <w:p w14:paraId="0F102C24"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16</w:t>
            </w:r>
          </w:p>
        </w:tc>
        <w:tc>
          <w:tcPr>
            <w:tcW w:w="979" w:type="dxa"/>
            <w:noWrap/>
            <w:hideMark/>
          </w:tcPr>
          <w:p w14:paraId="7A7A0EC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14</w:t>
            </w:r>
          </w:p>
        </w:tc>
        <w:tc>
          <w:tcPr>
            <w:tcW w:w="1156" w:type="dxa"/>
            <w:noWrap/>
            <w:hideMark/>
          </w:tcPr>
          <w:p w14:paraId="37960737"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w:t>
            </w:r>
          </w:p>
        </w:tc>
        <w:tc>
          <w:tcPr>
            <w:tcW w:w="1245" w:type="dxa"/>
            <w:shd w:val="clear" w:color="auto" w:fill="FFF2CC" w:themeFill="accent4" w:themeFillTint="33"/>
            <w:noWrap/>
            <w:hideMark/>
          </w:tcPr>
          <w:p w14:paraId="119FACD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44</w:t>
            </w:r>
          </w:p>
        </w:tc>
      </w:tr>
      <w:tr w:rsidR="00851CE5" w:rsidRPr="008A0AB3" w14:paraId="7E73A38D"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54E9DB1B"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Hama</w:t>
            </w:r>
          </w:p>
        </w:tc>
        <w:tc>
          <w:tcPr>
            <w:tcW w:w="2055" w:type="dxa"/>
            <w:noWrap/>
            <w:hideMark/>
          </w:tcPr>
          <w:p w14:paraId="2A8774E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w:t>
            </w:r>
          </w:p>
        </w:tc>
        <w:tc>
          <w:tcPr>
            <w:tcW w:w="1156" w:type="dxa"/>
            <w:noWrap/>
            <w:hideMark/>
          </w:tcPr>
          <w:p w14:paraId="299B7597"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10</w:t>
            </w:r>
          </w:p>
        </w:tc>
        <w:tc>
          <w:tcPr>
            <w:tcW w:w="979" w:type="dxa"/>
            <w:noWrap/>
            <w:hideMark/>
          </w:tcPr>
          <w:p w14:paraId="4BFAEEE2"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w:t>
            </w:r>
          </w:p>
        </w:tc>
        <w:tc>
          <w:tcPr>
            <w:tcW w:w="1156" w:type="dxa"/>
            <w:noWrap/>
            <w:hideMark/>
          </w:tcPr>
          <w:p w14:paraId="74AB2373"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w:t>
            </w:r>
          </w:p>
        </w:tc>
        <w:tc>
          <w:tcPr>
            <w:tcW w:w="1245" w:type="dxa"/>
            <w:shd w:val="clear" w:color="auto" w:fill="FFF2CC" w:themeFill="accent4" w:themeFillTint="33"/>
            <w:noWrap/>
            <w:hideMark/>
          </w:tcPr>
          <w:p w14:paraId="647BDA54"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24</w:t>
            </w:r>
          </w:p>
        </w:tc>
      </w:tr>
      <w:tr w:rsidR="00851CE5" w:rsidRPr="008A0AB3" w14:paraId="59145258"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35564CAA"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Muhradah</w:t>
            </w:r>
            <w:proofErr w:type="spellEnd"/>
          </w:p>
        </w:tc>
        <w:tc>
          <w:tcPr>
            <w:tcW w:w="2055" w:type="dxa"/>
            <w:noWrap/>
            <w:hideMark/>
          </w:tcPr>
          <w:p w14:paraId="4AC7D3B9"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w:t>
            </w:r>
          </w:p>
        </w:tc>
        <w:tc>
          <w:tcPr>
            <w:tcW w:w="1156" w:type="dxa"/>
            <w:noWrap/>
            <w:hideMark/>
          </w:tcPr>
          <w:p w14:paraId="6F12425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w:t>
            </w:r>
          </w:p>
        </w:tc>
        <w:tc>
          <w:tcPr>
            <w:tcW w:w="979" w:type="dxa"/>
            <w:noWrap/>
            <w:hideMark/>
          </w:tcPr>
          <w:p w14:paraId="2A88C1A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156" w:type="dxa"/>
            <w:noWrap/>
            <w:hideMark/>
          </w:tcPr>
          <w:p w14:paraId="5B7AE63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245" w:type="dxa"/>
            <w:shd w:val="clear" w:color="auto" w:fill="FFF2CC" w:themeFill="accent4" w:themeFillTint="33"/>
            <w:noWrap/>
            <w:hideMark/>
          </w:tcPr>
          <w:p w14:paraId="14DF6437"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w:t>
            </w:r>
          </w:p>
        </w:tc>
      </w:tr>
      <w:tr w:rsidR="00851CE5" w:rsidRPr="008A0AB3" w14:paraId="59FE5159"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7BA7D4EE"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Homs Total:</w:t>
            </w:r>
          </w:p>
        </w:tc>
        <w:tc>
          <w:tcPr>
            <w:tcW w:w="2055" w:type="dxa"/>
            <w:shd w:val="clear" w:color="auto" w:fill="D0CECE" w:themeFill="background2" w:themeFillShade="E6"/>
            <w:noWrap/>
            <w:hideMark/>
          </w:tcPr>
          <w:p w14:paraId="70A09BE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0</w:t>
            </w:r>
          </w:p>
        </w:tc>
        <w:tc>
          <w:tcPr>
            <w:tcW w:w="1156" w:type="dxa"/>
            <w:shd w:val="clear" w:color="auto" w:fill="D0CECE" w:themeFill="background2" w:themeFillShade="E6"/>
            <w:noWrap/>
            <w:hideMark/>
          </w:tcPr>
          <w:p w14:paraId="5C8AE1D6"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0</w:t>
            </w:r>
          </w:p>
        </w:tc>
        <w:tc>
          <w:tcPr>
            <w:tcW w:w="979" w:type="dxa"/>
            <w:shd w:val="clear" w:color="auto" w:fill="D0CECE" w:themeFill="background2" w:themeFillShade="E6"/>
            <w:noWrap/>
            <w:hideMark/>
          </w:tcPr>
          <w:p w14:paraId="5706A9A1"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w:t>
            </w:r>
          </w:p>
        </w:tc>
        <w:tc>
          <w:tcPr>
            <w:tcW w:w="1156" w:type="dxa"/>
            <w:shd w:val="clear" w:color="auto" w:fill="D0CECE" w:themeFill="background2" w:themeFillShade="E6"/>
            <w:noWrap/>
            <w:hideMark/>
          </w:tcPr>
          <w:p w14:paraId="35A66BF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0</w:t>
            </w:r>
          </w:p>
        </w:tc>
        <w:tc>
          <w:tcPr>
            <w:tcW w:w="1245" w:type="dxa"/>
            <w:shd w:val="clear" w:color="auto" w:fill="D0CECE" w:themeFill="background2" w:themeFillShade="E6"/>
            <w:noWrap/>
            <w:hideMark/>
          </w:tcPr>
          <w:p w14:paraId="4C89B55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w:t>
            </w:r>
          </w:p>
        </w:tc>
      </w:tr>
      <w:tr w:rsidR="00851CE5" w:rsidRPr="008A0AB3" w14:paraId="20AABD0A"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C83AA83"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Ar-Rastan</w:t>
            </w:r>
            <w:proofErr w:type="spellEnd"/>
          </w:p>
        </w:tc>
        <w:tc>
          <w:tcPr>
            <w:tcW w:w="2055" w:type="dxa"/>
            <w:noWrap/>
            <w:hideMark/>
          </w:tcPr>
          <w:p w14:paraId="32311BA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156" w:type="dxa"/>
            <w:noWrap/>
            <w:hideMark/>
          </w:tcPr>
          <w:p w14:paraId="20FE10F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979" w:type="dxa"/>
            <w:noWrap/>
            <w:hideMark/>
          </w:tcPr>
          <w:p w14:paraId="4DDD718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w:t>
            </w:r>
          </w:p>
        </w:tc>
        <w:tc>
          <w:tcPr>
            <w:tcW w:w="1156" w:type="dxa"/>
            <w:noWrap/>
            <w:hideMark/>
          </w:tcPr>
          <w:p w14:paraId="435A134D"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245" w:type="dxa"/>
            <w:shd w:val="clear" w:color="auto" w:fill="FFF2CC" w:themeFill="accent4" w:themeFillTint="33"/>
            <w:noWrap/>
            <w:hideMark/>
          </w:tcPr>
          <w:p w14:paraId="71A34C1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w:t>
            </w:r>
          </w:p>
        </w:tc>
      </w:tr>
      <w:tr w:rsidR="00851CE5" w:rsidRPr="008A0AB3" w14:paraId="786F33D2"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5122E267"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Homs</w:t>
            </w:r>
          </w:p>
        </w:tc>
        <w:tc>
          <w:tcPr>
            <w:tcW w:w="2055" w:type="dxa"/>
            <w:noWrap/>
            <w:hideMark/>
          </w:tcPr>
          <w:p w14:paraId="425464F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156" w:type="dxa"/>
            <w:noWrap/>
            <w:hideMark/>
          </w:tcPr>
          <w:p w14:paraId="3AB2C9A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979" w:type="dxa"/>
            <w:noWrap/>
            <w:hideMark/>
          </w:tcPr>
          <w:p w14:paraId="77EFB92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156" w:type="dxa"/>
            <w:noWrap/>
            <w:hideMark/>
          </w:tcPr>
          <w:p w14:paraId="429FF08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c>
          <w:tcPr>
            <w:tcW w:w="1245" w:type="dxa"/>
            <w:shd w:val="clear" w:color="auto" w:fill="FFF2CC" w:themeFill="accent4" w:themeFillTint="33"/>
            <w:noWrap/>
            <w:hideMark/>
          </w:tcPr>
          <w:p w14:paraId="0CDC3F2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0</w:t>
            </w:r>
          </w:p>
        </w:tc>
      </w:tr>
      <w:tr w:rsidR="00851CE5" w:rsidRPr="008A0AB3" w14:paraId="7B0E4536"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5D240722"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Idleb Total:</w:t>
            </w:r>
          </w:p>
        </w:tc>
        <w:tc>
          <w:tcPr>
            <w:tcW w:w="2055" w:type="dxa"/>
            <w:shd w:val="clear" w:color="auto" w:fill="D0CECE" w:themeFill="background2" w:themeFillShade="E6"/>
            <w:noWrap/>
            <w:hideMark/>
          </w:tcPr>
          <w:p w14:paraId="4A328954"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1745</w:t>
            </w:r>
          </w:p>
        </w:tc>
        <w:tc>
          <w:tcPr>
            <w:tcW w:w="1156" w:type="dxa"/>
            <w:shd w:val="clear" w:color="auto" w:fill="D0CECE" w:themeFill="background2" w:themeFillShade="E6"/>
            <w:noWrap/>
            <w:hideMark/>
          </w:tcPr>
          <w:p w14:paraId="0FCB3D8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1478</w:t>
            </w:r>
          </w:p>
        </w:tc>
        <w:tc>
          <w:tcPr>
            <w:tcW w:w="979" w:type="dxa"/>
            <w:shd w:val="clear" w:color="auto" w:fill="D0CECE" w:themeFill="background2" w:themeFillShade="E6"/>
            <w:noWrap/>
            <w:hideMark/>
          </w:tcPr>
          <w:p w14:paraId="030407A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876</w:t>
            </w:r>
          </w:p>
        </w:tc>
        <w:tc>
          <w:tcPr>
            <w:tcW w:w="1156" w:type="dxa"/>
            <w:shd w:val="clear" w:color="auto" w:fill="D0CECE" w:themeFill="background2" w:themeFillShade="E6"/>
            <w:noWrap/>
            <w:hideMark/>
          </w:tcPr>
          <w:p w14:paraId="4CA5B66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818</w:t>
            </w:r>
          </w:p>
        </w:tc>
        <w:tc>
          <w:tcPr>
            <w:tcW w:w="1245" w:type="dxa"/>
            <w:shd w:val="clear" w:color="auto" w:fill="D0CECE" w:themeFill="background2" w:themeFillShade="E6"/>
            <w:noWrap/>
            <w:hideMark/>
          </w:tcPr>
          <w:p w14:paraId="0C53847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4917</w:t>
            </w:r>
          </w:p>
        </w:tc>
      </w:tr>
      <w:tr w:rsidR="00851CE5" w:rsidRPr="008A0AB3" w14:paraId="2A5036A9"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D822359"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 xml:space="preserve">Al </w:t>
            </w:r>
            <w:proofErr w:type="spellStart"/>
            <w:r w:rsidRPr="008A0AB3">
              <w:rPr>
                <w:rFonts w:eastAsia="Times New Roman" w:cstheme="minorHAnsi"/>
                <w:color w:val="000000"/>
              </w:rPr>
              <w:t>Ma'ra</w:t>
            </w:r>
            <w:proofErr w:type="spellEnd"/>
          </w:p>
        </w:tc>
        <w:tc>
          <w:tcPr>
            <w:tcW w:w="2055" w:type="dxa"/>
            <w:noWrap/>
            <w:hideMark/>
          </w:tcPr>
          <w:p w14:paraId="3492FB8D"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128</w:t>
            </w:r>
          </w:p>
        </w:tc>
        <w:tc>
          <w:tcPr>
            <w:tcW w:w="1156" w:type="dxa"/>
            <w:noWrap/>
            <w:hideMark/>
          </w:tcPr>
          <w:p w14:paraId="05C9318F"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117</w:t>
            </w:r>
          </w:p>
        </w:tc>
        <w:tc>
          <w:tcPr>
            <w:tcW w:w="979" w:type="dxa"/>
            <w:noWrap/>
            <w:hideMark/>
          </w:tcPr>
          <w:p w14:paraId="127EEC8E"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66</w:t>
            </w:r>
          </w:p>
        </w:tc>
        <w:tc>
          <w:tcPr>
            <w:tcW w:w="1156" w:type="dxa"/>
            <w:noWrap/>
            <w:hideMark/>
          </w:tcPr>
          <w:p w14:paraId="2A45C081"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55</w:t>
            </w:r>
          </w:p>
        </w:tc>
        <w:tc>
          <w:tcPr>
            <w:tcW w:w="1245" w:type="dxa"/>
            <w:shd w:val="clear" w:color="auto" w:fill="FFF2CC" w:themeFill="accent4" w:themeFillTint="33"/>
            <w:noWrap/>
            <w:hideMark/>
          </w:tcPr>
          <w:p w14:paraId="50F6E23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366</w:t>
            </w:r>
          </w:p>
        </w:tc>
      </w:tr>
      <w:tr w:rsidR="00851CE5" w:rsidRPr="008A0AB3" w14:paraId="16B8DB65"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624DC876" w14:textId="77777777" w:rsidR="00851CE5" w:rsidRPr="008A0AB3" w:rsidRDefault="00851CE5" w:rsidP="00572DF8">
            <w:pPr>
              <w:ind w:firstLineChars="100" w:firstLine="221"/>
              <w:rPr>
                <w:rFonts w:eastAsia="Times New Roman" w:cstheme="minorHAnsi"/>
                <w:color w:val="000000"/>
              </w:rPr>
            </w:pPr>
            <w:proofErr w:type="spellStart"/>
            <w:r w:rsidRPr="008A0AB3">
              <w:rPr>
                <w:rFonts w:eastAsia="Times New Roman" w:cstheme="minorHAnsi"/>
                <w:color w:val="000000"/>
              </w:rPr>
              <w:t>Ariha</w:t>
            </w:r>
            <w:proofErr w:type="spellEnd"/>
          </w:p>
        </w:tc>
        <w:tc>
          <w:tcPr>
            <w:tcW w:w="2055" w:type="dxa"/>
            <w:noWrap/>
            <w:hideMark/>
          </w:tcPr>
          <w:p w14:paraId="5D103341"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92</w:t>
            </w:r>
          </w:p>
        </w:tc>
        <w:tc>
          <w:tcPr>
            <w:tcW w:w="1156" w:type="dxa"/>
            <w:noWrap/>
            <w:hideMark/>
          </w:tcPr>
          <w:p w14:paraId="518B1D07"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74</w:t>
            </w:r>
          </w:p>
        </w:tc>
        <w:tc>
          <w:tcPr>
            <w:tcW w:w="979" w:type="dxa"/>
            <w:noWrap/>
            <w:hideMark/>
          </w:tcPr>
          <w:p w14:paraId="60E57C45"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24</w:t>
            </w:r>
          </w:p>
        </w:tc>
        <w:tc>
          <w:tcPr>
            <w:tcW w:w="1156" w:type="dxa"/>
            <w:noWrap/>
            <w:hideMark/>
          </w:tcPr>
          <w:p w14:paraId="5EDD3E07"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34</w:t>
            </w:r>
          </w:p>
        </w:tc>
        <w:tc>
          <w:tcPr>
            <w:tcW w:w="1245" w:type="dxa"/>
            <w:shd w:val="clear" w:color="auto" w:fill="FFF2CC" w:themeFill="accent4" w:themeFillTint="33"/>
            <w:noWrap/>
            <w:hideMark/>
          </w:tcPr>
          <w:p w14:paraId="68A1800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224</w:t>
            </w:r>
          </w:p>
        </w:tc>
      </w:tr>
      <w:tr w:rsidR="00851CE5" w:rsidRPr="008A0AB3" w14:paraId="6A2AACF5"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4CC55F2C"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Harim</w:t>
            </w:r>
          </w:p>
        </w:tc>
        <w:tc>
          <w:tcPr>
            <w:tcW w:w="2055" w:type="dxa"/>
            <w:noWrap/>
            <w:hideMark/>
          </w:tcPr>
          <w:p w14:paraId="4AE0FEA3"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757</w:t>
            </w:r>
          </w:p>
        </w:tc>
        <w:tc>
          <w:tcPr>
            <w:tcW w:w="1156" w:type="dxa"/>
            <w:noWrap/>
            <w:hideMark/>
          </w:tcPr>
          <w:p w14:paraId="3495A362"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647</w:t>
            </w:r>
          </w:p>
        </w:tc>
        <w:tc>
          <w:tcPr>
            <w:tcW w:w="979" w:type="dxa"/>
            <w:noWrap/>
            <w:hideMark/>
          </w:tcPr>
          <w:p w14:paraId="6BA9BD37"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390</w:t>
            </w:r>
          </w:p>
        </w:tc>
        <w:tc>
          <w:tcPr>
            <w:tcW w:w="1156" w:type="dxa"/>
            <w:noWrap/>
            <w:hideMark/>
          </w:tcPr>
          <w:p w14:paraId="69CCE648"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379</w:t>
            </w:r>
          </w:p>
        </w:tc>
        <w:tc>
          <w:tcPr>
            <w:tcW w:w="1245" w:type="dxa"/>
            <w:shd w:val="clear" w:color="auto" w:fill="FFF2CC" w:themeFill="accent4" w:themeFillTint="33"/>
            <w:noWrap/>
            <w:hideMark/>
          </w:tcPr>
          <w:p w14:paraId="74AB495F"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2173</w:t>
            </w:r>
          </w:p>
        </w:tc>
      </w:tr>
      <w:tr w:rsidR="00851CE5" w:rsidRPr="008A0AB3" w14:paraId="24AD2B8B"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023A1F21"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Idleb</w:t>
            </w:r>
          </w:p>
        </w:tc>
        <w:tc>
          <w:tcPr>
            <w:tcW w:w="2055" w:type="dxa"/>
            <w:noWrap/>
            <w:hideMark/>
          </w:tcPr>
          <w:p w14:paraId="0AC8EC97"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595</w:t>
            </w:r>
          </w:p>
        </w:tc>
        <w:tc>
          <w:tcPr>
            <w:tcW w:w="1156" w:type="dxa"/>
            <w:noWrap/>
            <w:hideMark/>
          </w:tcPr>
          <w:p w14:paraId="592907C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481</w:t>
            </w:r>
          </w:p>
        </w:tc>
        <w:tc>
          <w:tcPr>
            <w:tcW w:w="979" w:type="dxa"/>
            <w:noWrap/>
            <w:hideMark/>
          </w:tcPr>
          <w:p w14:paraId="161CC44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324</w:t>
            </w:r>
          </w:p>
        </w:tc>
        <w:tc>
          <w:tcPr>
            <w:tcW w:w="1156" w:type="dxa"/>
            <w:noWrap/>
            <w:hideMark/>
          </w:tcPr>
          <w:p w14:paraId="68A3155C"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264</w:t>
            </w:r>
          </w:p>
        </w:tc>
        <w:tc>
          <w:tcPr>
            <w:tcW w:w="1245" w:type="dxa"/>
            <w:shd w:val="clear" w:color="auto" w:fill="FFF2CC" w:themeFill="accent4" w:themeFillTint="33"/>
            <w:noWrap/>
            <w:hideMark/>
          </w:tcPr>
          <w:p w14:paraId="53775964"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1664</w:t>
            </w:r>
          </w:p>
        </w:tc>
      </w:tr>
      <w:tr w:rsidR="00851CE5" w:rsidRPr="008A0AB3" w14:paraId="3E6D44B8"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226C41A6"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Jisr-Ash-</w:t>
            </w:r>
            <w:proofErr w:type="spellStart"/>
            <w:r w:rsidRPr="008A0AB3">
              <w:rPr>
                <w:rFonts w:eastAsia="Times New Roman" w:cstheme="minorHAnsi"/>
                <w:color w:val="000000"/>
              </w:rPr>
              <w:t>Shugur</w:t>
            </w:r>
            <w:proofErr w:type="spellEnd"/>
          </w:p>
        </w:tc>
        <w:tc>
          <w:tcPr>
            <w:tcW w:w="2055" w:type="dxa"/>
            <w:noWrap/>
            <w:hideMark/>
          </w:tcPr>
          <w:p w14:paraId="2E1F4217"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173</w:t>
            </w:r>
          </w:p>
        </w:tc>
        <w:tc>
          <w:tcPr>
            <w:tcW w:w="1156" w:type="dxa"/>
            <w:noWrap/>
            <w:hideMark/>
          </w:tcPr>
          <w:p w14:paraId="00373C75"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159</w:t>
            </w:r>
          </w:p>
        </w:tc>
        <w:tc>
          <w:tcPr>
            <w:tcW w:w="979" w:type="dxa"/>
            <w:noWrap/>
            <w:hideMark/>
          </w:tcPr>
          <w:p w14:paraId="62170EA6"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72</w:t>
            </w:r>
          </w:p>
        </w:tc>
        <w:tc>
          <w:tcPr>
            <w:tcW w:w="1156" w:type="dxa"/>
            <w:noWrap/>
            <w:hideMark/>
          </w:tcPr>
          <w:p w14:paraId="2999CE59"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86</w:t>
            </w:r>
          </w:p>
        </w:tc>
        <w:tc>
          <w:tcPr>
            <w:tcW w:w="1245" w:type="dxa"/>
            <w:shd w:val="clear" w:color="auto" w:fill="FFF2CC" w:themeFill="accent4" w:themeFillTint="33"/>
            <w:noWrap/>
            <w:hideMark/>
          </w:tcPr>
          <w:p w14:paraId="0C8DFE9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490</w:t>
            </w:r>
          </w:p>
        </w:tc>
      </w:tr>
      <w:tr w:rsidR="00851CE5" w:rsidRPr="008A0AB3" w14:paraId="7DD30B8A"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D0CECE" w:themeFill="background2" w:themeFillShade="E6"/>
            <w:noWrap/>
            <w:hideMark/>
          </w:tcPr>
          <w:p w14:paraId="00F21A78" w14:textId="77777777" w:rsidR="00851CE5" w:rsidRPr="008A0AB3" w:rsidRDefault="00851CE5" w:rsidP="00572DF8">
            <w:pPr>
              <w:rPr>
                <w:rFonts w:eastAsia="Times New Roman" w:cstheme="minorHAnsi"/>
                <w:color w:val="000000"/>
              </w:rPr>
            </w:pPr>
            <w:r w:rsidRPr="008A0AB3">
              <w:rPr>
                <w:rFonts w:eastAsia="Times New Roman" w:cstheme="minorHAnsi"/>
                <w:color w:val="000000"/>
              </w:rPr>
              <w:t>Quneitra Total:</w:t>
            </w:r>
          </w:p>
        </w:tc>
        <w:tc>
          <w:tcPr>
            <w:tcW w:w="2055" w:type="dxa"/>
            <w:shd w:val="clear" w:color="auto" w:fill="D0CECE" w:themeFill="background2" w:themeFillShade="E6"/>
            <w:noWrap/>
            <w:hideMark/>
          </w:tcPr>
          <w:p w14:paraId="62EE15F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5</w:t>
            </w:r>
          </w:p>
        </w:tc>
        <w:tc>
          <w:tcPr>
            <w:tcW w:w="1156" w:type="dxa"/>
            <w:shd w:val="clear" w:color="auto" w:fill="D0CECE" w:themeFill="background2" w:themeFillShade="E6"/>
            <w:noWrap/>
            <w:hideMark/>
          </w:tcPr>
          <w:p w14:paraId="62CE145A"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15</w:t>
            </w:r>
          </w:p>
        </w:tc>
        <w:tc>
          <w:tcPr>
            <w:tcW w:w="979" w:type="dxa"/>
            <w:shd w:val="clear" w:color="auto" w:fill="D0CECE" w:themeFill="background2" w:themeFillShade="E6"/>
            <w:noWrap/>
            <w:hideMark/>
          </w:tcPr>
          <w:p w14:paraId="16EFA1A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17</w:t>
            </w:r>
          </w:p>
        </w:tc>
        <w:tc>
          <w:tcPr>
            <w:tcW w:w="1156" w:type="dxa"/>
            <w:shd w:val="clear" w:color="auto" w:fill="D0CECE" w:themeFill="background2" w:themeFillShade="E6"/>
            <w:noWrap/>
            <w:hideMark/>
          </w:tcPr>
          <w:p w14:paraId="02195F29"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13</w:t>
            </w:r>
          </w:p>
        </w:tc>
        <w:tc>
          <w:tcPr>
            <w:tcW w:w="1245" w:type="dxa"/>
            <w:shd w:val="clear" w:color="auto" w:fill="D0CECE" w:themeFill="background2" w:themeFillShade="E6"/>
            <w:noWrap/>
            <w:hideMark/>
          </w:tcPr>
          <w:p w14:paraId="2264530E"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50</w:t>
            </w:r>
          </w:p>
        </w:tc>
      </w:tr>
      <w:tr w:rsidR="00851CE5" w:rsidRPr="008A0AB3" w14:paraId="418EDBD4" w14:textId="77777777" w:rsidTr="0012185F">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39" w:type="dxa"/>
            <w:noWrap/>
            <w:hideMark/>
          </w:tcPr>
          <w:p w14:paraId="246E9A9B" w14:textId="77777777" w:rsidR="00851CE5" w:rsidRPr="008A0AB3" w:rsidRDefault="00851CE5" w:rsidP="00572DF8">
            <w:pPr>
              <w:ind w:firstLineChars="100" w:firstLine="221"/>
              <w:rPr>
                <w:rFonts w:eastAsia="Times New Roman" w:cstheme="minorHAnsi"/>
                <w:color w:val="000000"/>
              </w:rPr>
            </w:pPr>
            <w:r w:rsidRPr="008A0AB3">
              <w:rPr>
                <w:rFonts w:eastAsia="Times New Roman" w:cstheme="minorHAnsi"/>
                <w:color w:val="000000"/>
              </w:rPr>
              <w:t>Quneitra</w:t>
            </w:r>
          </w:p>
        </w:tc>
        <w:tc>
          <w:tcPr>
            <w:tcW w:w="2055" w:type="dxa"/>
            <w:noWrap/>
            <w:hideMark/>
          </w:tcPr>
          <w:p w14:paraId="422DEE52"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w:t>
            </w:r>
          </w:p>
        </w:tc>
        <w:tc>
          <w:tcPr>
            <w:tcW w:w="1156" w:type="dxa"/>
            <w:noWrap/>
            <w:hideMark/>
          </w:tcPr>
          <w:p w14:paraId="771C9A99"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15</w:t>
            </w:r>
          </w:p>
        </w:tc>
        <w:tc>
          <w:tcPr>
            <w:tcW w:w="979" w:type="dxa"/>
            <w:noWrap/>
            <w:hideMark/>
          </w:tcPr>
          <w:p w14:paraId="1F63E57B"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17</w:t>
            </w:r>
          </w:p>
        </w:tc>
        <w:tc>
          <w:tcPr>
            <w:tcW w:w="1156" w:type="dxa"/>
            <w:noWrap/>
            <w:hideMark/>
          </w:tcPr>
          <w:p w14:paraId="566769F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13</w:t>
            </w:r>
          </w:p>
        </w:tc>
        <w:tc>
          <w:tcPr>
            <w:tcW w:w="1245" w:type="dxa"/>
            <w:shd w:val="clear" w:color="auto" w:fill="FFF2CC" w:themeFill="accent4" w:themeFillTint="33"/>
            <w:noWrap/>
            <w:hideMark/>
          </w:tcPr>
          <w:p w14:paraId="5857F640" w14:textId="77777777" w:rsidR="00851CE5" w:rsidRPr="008A0AB3" w:rsidRDefault="00851CE5" w:rsidP="00572DF8">
            <w:pPr>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r w:rsidRPr="008A0AB3">
              <w:rPr>
                <w:rFonts w:eastAsia="Times New Roman" w:cstheme="minorHAnsi"/>
                <w:color w:val="000000"/>
              </w:rPr>
              <w:t>50</w:t>
            </w:r>
          </w:p>
        </w:tc>
      </w:tr>
      <w:tr w:rsidR="00851CE5" w:rsidRPr="008A0AB3" w14:paraId="6610B8A0" w14:textId="77777777" w:rsidTr="0012185F">
        <w:trPr>
          <w:trHeight w:val="292"/>
        </w:trPr>
        <w:tc>
          <w:tcPr>
            <w:cnfStyle w:val="001000000000" w:firstRow="0" w:lastRow="0" w:firstColumn="1" w:lastColumn="0" w:oddVBand="0" w:evenVBand="0" w:oddHBand="0" w:evenHBand="0" w:firstRowFirstColumn="0" w:firstRowLastColumn="0" w:lastRowFirstColumn="0" w:lastRowLastColumn="0"/>
            <w:tcW w:w="2039" w:type="dxa"/>
            <w:shd w:val="clear" w:color="auto" w:fill="FFF2CC" w:themeFill="accent4" w:themeFillTint="33"/>
            <w:noWrap/>
            <w:hideMark/>
          </w:tcPr>
          <w:p w14:paraId="2094210B" w14:textId="77777777" w:rsidR="00851CE5" w:rsidRPr="008A0AB3" w:rsidRDefault="00851CE5" w:rsidP="00572DF8">
            <w:pPr>
              <w:rPr>
                <w:rFonts w:eastAsia="Times New Roman" w:cstheme="minorHAnsi"/>
                <w:i/>
                <w:iCs/>
                <w:color w:val="000000"/>
              </w:rPr>
            </w:pPr>
            <w:r w:rsidRPr="008A0AB3">
              <w:rPr>
                <w:rFonts w:eastAsia="Times New Roman" w:cstheme="minorHAnsi"/>
                <w:i/>
                <w:iCs/>
                <w:color w:val="000000"/>
              </w:rPr>
              <w:t>Grand Total:</w:t>
            </w:r>
          </w:p>
        </w:tc>
        <w:tc>
          <w:tcPr>
            <w:tcW w:w="2055" w:type="dxa"/>
            <w:shd w:val="clear" w:color="auto" w:fill="FFF2CC" w:themeFill="accent4" w:themeFillTint="33"/>
            <w:noWrap/>
            <w:hideMark/>
          </w:tcPr>
          <w:p w14:paraId="6DC4725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8,548</w:t>
            </w:r>
          </w:p>
        </w:tc>
        <w:tc>
          <w:tcPr>
            <w:tcW w:w="1156" w:type="dxa"/>
            <w:shd w:val="clear" w:color="auto" w:fill="FFF2CC" w:themeFill="accent4" w:themeFillTint="33"/>
            <w:noWrap/>
            <w:hideMark/>
          </w:tcPr>
          <w:p w14:paraId="24638186"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8,112</w:t>
            </w:r>
          </w:p>
        </w:tc>
        <w:tc>
          <w:tcPr>
            <w:tcW w:w="979" w:type="dxa"/>
            <w:shd w:val="clear" w:color="auto" w:fill="FFF2CC" w:themeFill="accent4" w:themeFillTint="33"/>
            <w:noWrap/>
            <w:hideMark/>
          </w:tcPr>
          <w:p w14:paraId="186CA65B"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6,007</w:t>
            </w:r>
          </w:p>
        </w:tc>
        <w:tc>
          <w:tcPr>
            <w:tcW w:w="1156" w:type="dxa"/>
            <w:shd w:val="clear" w:color="auto" w:fill="FFF2CC" w:themeFill="accent4" w:themeFillTint="33"/>
            <w:noWrap/>
            <w:hideMark/>
          </w:tcPr>
          <w:p w14:paraId="1B36BF23"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5,040</w:t>
            </w:r>
          </w:p>
        </w:tc>
        <w:tc>
          <w:tcPr>
            <w:tcW w:w="1245" w:type="dxa"/>
            <w:shd w:val="clear" w:color="auto" w:fill="FFD966" w:themeFill="accent4" w:themeFillTint="99"/>
            <w:noWrap/>
            <w:hideMark/>
          </w:tcPr>
          <w:p w14:paraId="1E4F5F88" w14:textId="77777777" w:rsidR="00851CE5" w:rsidRPr="008A0AB3" w:rsidRDefault="00851CE5" w:rsidP="00572DF8">
            <w:pPr>
              <w:jc w:val="right"/>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rPr>
            </w:pPr>
            <w:r w:rsidRPr="008A0AB3">
              <w:rPr>
                <w:rFonts w:eastAsia="Times New Roman" w:cstheme="minorHAnsi"/>
                <w:b/>
                <w:bCs/>
                <w:color w:val="000000"/>
              </w:rPr>
              <w:t>27,707</w:t>
            </w:r>
          </w:p>
        </w:tc>
      </w:tr>
    </w:tbl>
    <w:p w14:paraId="3D1389EB" w14:textId="262A9635" w:rsidR="008B2AD1" w:rsidRDefault="008B2AD1" w:rsidP="00572DF8">
      <w:pPr>
        <w:spacing w:line="240" w:lineRule="auto"/>
        <w:jc w:val="both"/>
        <w:rPr>
          <w:rFonts w:cstheme="minorHAnsi"/>
        </w:rPr>
      </w:pPr>
    </w:p>
    <w:p w14:paraId="13F32BEE" w14:textId="4F6F1C28" w:rsidR="008B2AD1" w:rsidRPr="008A0AB3" w:rsidRDefault="008B2AD1" w:rsidP="00572DF8">
      <w:pPr>
        <w:spacing w:line="240" w:lineRule="auto"/>
        <w:jc w:val="both"/>
        <w:rPr>
          <w:rFonts w:cstheme="minorHAnsi"/>
        </w:rPr>
      </w:pPr>
      <w:r>
        <w:rPr>
          <w:rFonts w:cstheme="minorHAnsi"/>
        </w:rPr>
        <w:t>Extra:</w:t>
      </w:r>
    </w:p>
    <w:p w14:paraId="71F16D7F" w14:textId="26B80792" w:rsidR="00432780" w:rsidRPr="008A0AB3" w:rsidRDefault="00432780" w:rsidP="00572DF8">
      <w:pPr>
        <w:spacing w:line="240" w:lineRule="auto"/>
        <w:jc w:val="both"/>
        <w:rPr>
          <w:rFonts w:cstheme="minorHAnsi"/>
        </w:rPr>
      </w:pPr>
      <w:r w:rsidRPr="008A0AB3">
        <w:rPr>
          <w:rFonts w:cstheme="minorHAnsi"/>
        </w:rPr>
        <w:t>TMI on Hx:</w:t>
      </w:r>
    </w:p>
    <w:p w14:paraId="7D0740C8" w14:textId="76780FA5" w:rsidR="00432780" w:rsidRPr="008A0AB3" w:rsidRDefault="00432780" w:rsidP="009F4E28">
      <w:pPr>
        <w:spacing w:line="240" w:lineRule="auto"/>
        <w:ind w:left="1440"/>
        <w:jc w:val="both"/>
        <w:rPr>
          <w:rFonts w:cstheme="minorHAnsi"/>
        </w:rPr>
      </w:pPr>
      <w:r w:rsidRPr="008A0AB3">
        <w:rPr>
          <w:rFonts w:cstheme="minorHAnsi"/>
          <w:noProof/>
        </w:rPr>
        <w:lastRenderedPageBreak/>
        <w:drawing>
          <wp:anchor distT="0" distB="0" distL="114300" distR="114300" simplePos="0" relativeHeight="251672576" behindDoc="0" locked="0" layoutInCell="1" allowOverlap="1" wp14:anchorId="7ED58113" wp14:editId="6578D90F">
            <wp:simplePos x="0" y="0"/>
            <wp:positionH relativeFrom="column">
              <wp:posOffset>3562350</wp:posOffset>
            </wp:positionH>
            <wp:positionV relativeFrom="paragraph">
              <wp:posOffset>3135630</wp:posOffset>
            </wp:positionV>
            <wp:extent cx="2979420" cy="2367915"/>
            <wp:effectExtent l="0" t="0" r="0" b="0"/>
            <wp:wrapSquare wrapText="bothSides"/>
            <wp:docPr id="18" name="Picture 18" descr="Vladimir Putin s war in Syria Why would he stop now Russian ers have brought the regime of Bashar al Assad within sight of victory but the blood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adimir Putin s war in Syria Why would he stop now Russian ers have brought the regime of Bashar al Assad within sight of victory but the bloodsh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79420" cy="2367915"/>
                    </a:xfrm>
                    <a:prstGeom prst="rect">
                      <a:avLst/>
                    </a:prstGeom>
                    <a:noFill/>
                    <a:ln>
                      <a:noFill/>
                    </a:ln>
                  </pic:spPr>
                </pic:pic>
              </a:graphicData>
            </a:graphic>
          </wp:anchor>
        </w:drawing>
      </w:r>
      <w:commentRangeStart w:id="102"/>
      <w:r w:rsidRPr="008A0AB3">
        <w:rPr>
          <w:rFonts w:cstheme="minorHAnsi"/>
        </w:rPr>
        <w:t>Mar</w:t>
      </w:r>
      <w:commentRangeEnd w:id="102"/>
      <w:r w:rsidRPr="008A0AB3">
        <w:rPr>
          <w:rStyle w:val="CommentReference"/>
          <w:rFonts w:cstheme="minorHAnsi"/>
          <w:sz w:val="22"/>
          <w:szCs w:val="22"/>
        </w:rPr>
        <w:commentReference w:id="102"/>
      </w:r>
      <w:r w:rsidRPr="008A0AB3">
        <w:rPr>
          <w:rFonts w:cstheme="minorHAnsi"/>
        </w:rPr>
        <w:t xml:space="preserve">ch 4, 2013, the governorate of Ar-Raqqa fell to the Syrian opposition, with several groups, including Al-Nusra Front and what was then known as the Islamic State in Iraq (ISI) operating there. ISI attempted to merge with Al-Nusra front in </w:t>
      </w:r>
      <w:proofErr w:type="gramStart"/>
      <w:r w:rsidRPr="008A0AB3">
        <w:rPr>
          <w:rFonts w:cstheme="minorHAnsi"/>
        </w:rPr>
        <w:t>April 2013, and</w:t>
      </w:r>
      <w:proofErr w:type="gramEnd"/>
      <w:r w:rsidRPr="008A0AB3">
        <w:rPr>
          <w:rFonts w:cstheme="minorHAnsi"/>
        </w:rPr>
        <w:t xml:space="preserve"> changed its name to the Islamic State in Iraq and Syria (ISIS), known in Arabic as </w:t>
      </w:r>
      <w:r w:rsidRPr="008A0AB3">
        <w:rPr>
          <w:rFonts w:cstheme="minorHAnsi"/>
          <w:i/>
          <w:iCs/>
        </w:rPr>
        <w:t>Daesh</w:t>
      </w:r>
      <w:r w:rsidRPr="008A0AB3">
        <w:rPr>
          <w:rFonts w:cstheme="minorHAnsi"/>
        </w:rPr>
        <w:t xml:space="preserve">, but the latter rejected, allying themselves with Al-Qaeda instead. In January of 2014, </w:t>
      </w:r>
      <w:r w:rsidRPr="008A0AB3">
        <w:rPr>
          <w:rFonts w:cstheme="minorHAnsi"/>
          <w:i/>
          <w:iCs/>
        </w:rPr>
        <w:t>Daesh</w:t>
      </w:r>
      <w:r w:rsidRPr="008A0AB3">
        <w:rPr>
          <w:rFonts w:cstheme="minorHAnsi"/>
        </w:rPr>
        <w:t xml:space="preserve"> takes over Ar-Raqqa and declares it as its new capital. In June of that year, </w:t>
      </w:r>
      <w:r w:rsidRPr="008A0AB3">
        <w:rPr>
          <w:rFonts w:cstheme="minorHAnsi"/>
          <w:i/>
          <w:iCs/>
        </w:rPr>
        <w:t>Daesh</w:t>
      </w:r>
      <w:r w:rsidRPr="008A0AB3">
        <w:rPr>
          <w:rFonts w:cstheme="minorHAnsi"/>
        </w:rPr>
        <w:t xml:space="preserve"> seizes the border between Iraq and Deir-</w:t>
      </w:r>
      <w:proofErr w:type="spellStart"/>
      <w:r w:rsidRPr="008A0AB3">
        <w:rPr>
          <w:rFonts w:cstheme="minorHAnsi"/>
        </w:rPr>
        <w:t>ez</w:t>
      </w:r>
      <w:proofErr w:type="spellEnd"/>
      <w:r w:rsidRPr="008A0AB3">
        <w:rPr>
          <w:rFonts w:cstheme="minorHAnsi"/>
        </w:rPr>
        <w:t>-</w:t>
      </w:r>
      <w:proofErr w:type="spellStart"/>
      <w:r w:rsidRPr="008A0AB3">
        <w:rPr>
          <w:rFonts w:cstheme="minorHAnsi"/>
        </w:rPr>
        <w:t>Zor</w:t>
      </w:r>
      <w:proofErr w:type="spellEnd"/>
      <w:r w:rsidRPr="008A0AB3">
        <w:rPr>
          <w:rFonts w:cstheme="minorHAnsi"/>
        </w:rPr>
        <w:t xml:space="preserve">. By 2015, </w:t>
      </w:r>
      <w:r w:rsidRPr="008A0AB3">
        <w:rPr>
          <w:rFonts w:cstheme="minorHAnsi"/>
          <w:i/>
          <w:iCs/>
        </w:rPr>
        <w:t>Daesh</w:t>
      </w:r>
      <w:r w:rsidRPr="008A0AB3">
        <w:rPr>
          <w:rFonts w:cstheme="minorHAnsi"/>
        </w:rPr>
        <w:t xml:space="preserve"> had reached its maximum extent, with control of the governorates of Deir-</w:t>
      </w:r>
      <w:proofErr w:type="spellStart"/>
      <w:r w:rsidRPr="008A0AB3">
        <w:rPr>
          <w:rFonts w:cstheme="minorHAnsi"/>
        </w:rPr>
        <w:t>ez</w:t>
      </w:r>
      <w:proofErr w:type="spellEnd"/>
      <w:r w:rsidRPr="008A0AB3">
        <w:rPr>
          <w:rFonts w:cstheme="minorHAnsi"/>
        </w:rPr>
        <w:t>-</w:t>
      </w:r>
      <w:proofErr w:type="spellStart"/>
      <w:r w:rsidRPr="008A0AB3">
        <w:rPr>
          <w:rFonts w:cstheme="minorHAnsi"/>
        </w:rPr>
        <w:t>Zor</w:t>
      </w:r>
      <w:proofErr w:type="spellEnd"/>
      <w:r w:rsidRPr="008A0AB3">
        <w:rPr>
          <w:rFonts w:cstheme="minorHAnsi"/>
        </w:rPr>
        <w:t xml:space="preserve"> and Ar-Raqqa, and parts of Homs, Hama, and Al-</w:t>
      </w:r>
      <w:proofErr w:type="spellStart"/>
      <w:r w:rsidRPr="008A0AB3">
        <w:rPr>
          <w:rFonts w:cstheme="minorHAnsi"/>
        </w:rPr>
        <w:t>Hasekeh</w:t>
      </w:r>
      <w:proofErr w:type="spellEnd"/>
      <w:r w:rsidRPr="008A0AB3">
        <w:rPr>
          <w:rFonts w:cstheme="minorHAnsi"/>
        </w:rPr>
        <w:t>, and eastern Aleppo</w:t>
      </w:r>
      <w:r w:rsidR="005D5713">
        <w:rPr>
          <w:rFonts w:cstheme="minorHAnsi"/>
        </w:rPr>
        <w:t>.</w:t>
      </w:r>
    </w:p>
    <w:p w14:paraId="7EB1EBB8" w14:textId="5AC0A089" w:rsidR="0045749F" w:rsidRPr="008A0AB3" w:rsidRDefault="004058FC" w:rsidP="009F4E28">
      <w:pPr>
        <w:spacing w:line="240" w:lineRule="auto"/>
        <w:jc w:val="both"/>
        <w:rPr>
          <w:rFonts w:cstheme="minorHAnsi"/>
        </w:rPr>
      </w:pPr>
      <w:commentRangeStart w:id="103"/>
      <w:r w:rsidRPr="008A0AB3">
        <w:rPr>
          <w:rFonts w:cstheme="minorHAnsi"/>
          <w:noProof/>
        </w:rPr>
        <w:lastRenderedPageBreak/>
        <w:drawing>
          <wp:inline distT="0" distB="0" distL="0" distR="0" wp14:anchorId="0D0D1456" wp14:editId="3200BCA0">
            <wp:extent cx="5486400" cy="5739130"/>
            <wp:effectExtent l="0" t="0" r="0" b="0"/>
            <wp:docPr id="20" name="Picture 20" descr="https://www.acleddata.com/wp-content/uploads/2019/07/Syria-Map-2019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acleddata.com/wp-content/uploads/2019/07/Syria-Map-2019Q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739130"/>
                    </a:xfrm>
                    <a:prstGeom prst="rect">
                      <a:avLst/>
                    </a:prstGeom>
                    <a:noFill/>
                    <a:ln>
                      <a:noFill/>
                    </a:ln>
                  </pic:spPr>
                </pic:pic>
              </a:graphicData>
            </a:graphic>
          </wp:inline>
        </w:drawing>
      </w:r>
      <w:commentRangeEnd w:id="103"/>
      <w:r w:rsidRPr="008A0AB3">
        <w:rPr>
          <w:rStyle w:val="CommentReference"/>
          <w:rFonts w:cstheme="minorHAnsi"/>
          <w:sz w:val="22"/>
          <w:szCs w:val="22"/>
        </w:rPr>
        <w:commentReference w:id="103"/>
      </w:r>
    </w:p>
    <w:p w14:paraId="42E1CFD1" w14:textId="77777777" w:rsidR="009F4E28" w:rsidRDefault="009F4E28" w:rsidP="00572DF8">
      <w:pPr>
        <w:spacing w:line="240" w:lineRule="auto"/>
        <w:jc w:val="both"/>
        <w:rPr>
          <w:rFonts w:cstheme="minorHAnsi"/>
        </w:rPr>
        <w:sectPr w:rsidR="009F4E28" w:rsidSect="00D24E54">
          <w:headerReference w:type="default" r:id="rId37"/>
          <w:footerReference w:type="default" r:id="rId38"/>
          <w:pgSz w:w="12240" w:h="15840"/>
          <w:pgMar w:top="1440" w:right="1800" w:bottom="1440" w:left="1800" w:header="720" w:footer="720" w:gutter="0"/>
          <w:lnNumType w:countBy="1" w:restart="continuous"/>
          <w:cols w:space="720"/>
          <w:titlePg/>
          <w:docGrid w:linePitch="360"/>
        </w:sectPr>
      </w:pPr>
      <w:bookmarkStart w:id="104" w:name="References"/>
    </w:p>
    <w:p w14:paraId="1BFBFA94" w14:textId="7B1A3137" w:rsidR="00C9659A" w:rsidRPr="009F4E28" w:rsidRDefault="00C9659A" w:rsidP="009F4E28">
      <w:pPr>
        <w:pStyle w:val="ListParagraph"/>
        <w:numPr>
          <w:ilvl w:val="0"/>
          <w:numId w:val="1"/>
        </w:numPr>
        <w:spacing w:line="240" w:lineRule="auto"/>
        <w:jc w:val="both"/>
        <w:rPr>
          <w:rFonts w:cstheme="minorHAnsi"/>
          <w:b/>
          <w:bCs/>
          <w:sz w:val="24"/>
          <w:szCs w:val="24"/>
        </w:rPr>
      </w:pPr>
      <w:r w:rsidRPr="009F4E28">
        <w:rPr>
          <w:rFonts w:cstheme="minorHAnsi"/>
          <w:b/>
          <w:bCs/>
          <w:sz w:val="24"/>
          <w:szCs w:val="24"/>
        </w:rPr>
        <w:lastRenderedPageBreak/>
        <w:t>References</w:t>
      </w:r>
    </w:p>
    <w:bookmarkEnd w:id="104"/>
    <w:p w14:paraId="72441240" w14:textId="72FEB599" w:rsidR="008B43DB" w:rsidRPr="008B43DB" w:rsidRDefault="00C9659A" w:rsidP="008B43DB">
      <w:pPr>
        <w:widowControl w:val="0"/>
        <w:autoSpaceDE w:val="0"/>
        <w:autoSpaceDN w:val="0"/>
        <w:adjustRightInd w:val="0"/>
        <w:spacing w:line="240" w:lineRule="auto"/>
        <w:ind w:left="640" w:hanging="640"/>
        <w:rPr>
          <w:rFonts w:ascii="Calibri" w:hAnsi="Calibri" w:cs="Calibri"/>
          <w:noProof/>
          <w:szCs w:val="24"/>
        </w:rPr>
      </w:pPr>
      <w:r w:rsidRPr="008A0AB3">
        <w:rPr>
          <w:rFonts w:cstheme="minorHAnsi"/>
        </w:rPr>
        <w:fldChar w:fldCharType="begin" w:fldLock="1"/>
      </w:r>
      <w:r w:rsidRPr="008A0AB3">
        <w:rPr>
          <w:rFonts w:cstheme="minorHAnsi"/>
        </w:rPr>
        <w:instrText xml:space="preserve">ADDIN Mendeley Bibliography CSL_BIBLIOGRAPHY </w:instrText>
      </w:r>
      <w:r w:rsidRPr="008A0AB3">
        <w:rPr>
          <w:rFonts w:cstheme="minorHAnsi"/>
        </w:rPr>
        <w:fldChar w:fldCharType="separate"/>
      </w:r>
      <w:r w:rsidR="008B43DB" w:rsidRPr="008B43DB">
        <w:rPr>
          <w:rFonts w:ascii="Calibri" w:hAnsi="Calibri" w:cs="Calibri"/>
          <w:noProof/>
          <w:szCs w:val="24"/>
        </w:rPr>
        <w:t xml:space="preserve">1. </w:t>
      </w:r>
      <w:r w:rsidR="008B43DB" w:rsidRPr="008B43DB">
        <w:rPr>
          <w:rFonts w:ascii="Calibri" w:hAnsi="Calibri" w:cs="Calibri"/>
          <w:noProof/>
          <w:szCs w:val="24"/>
        </w:rPr>
        <w:tab/>
        <w:t xml:space="preserve">Levy BS, Sidel VW. </w:t>
      </w:r>
      <w:r w:rsidR="008B43DB" w:rsidRPr="008B43DB">
        <w:rPr>
          <w:rFonts w:ascii="Calibri" w:hAnsi="Calibri" w:cs="Calibri"/>
          <w:i/>
          <w:iCs/>
          <w:noProof/>
          <w:szCs w:val="24"/>
        </w:rPr>
        <w:t>War and Public Health</w:t>
      </w:r>
      <w:r w:rsidR="008B43DB" w:rsidRPr="008B43DB">
        <w:rPr>
          <w:rFonts w:ascii="Calibri" w:hAnsi="Calibri" w:cs="Calibri"/>
          <w:noProof/>
          <w:szCs w:val="24"/>
        </w:rPr>
        <w:t>.; 2009. doi:10.1093/acprof:oso/9780195311181.001.0001</w:t>
      </w:r>
    </w:p>
    <w:p w14:paraId="387D19CF"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 </w:t>
      </w:r>
      <w:r w:rsidRPr="008B43DB">
        <w:rPr>
          <w:rFonts w:ascii="Calibri" w:hAnsi="Calibri" w:cs="Calibri"/>
          <w:noProof/>
          <w:szCs w:val="24"/>
        </w:rPr>
        <w:tab/>
        <w:t xml:space="preserve">Levy BS, Sidel V. Documenting the Effects of Armed Conflict on Population Health. </w:t>
      </w:r>
      <w:r w:rsidRPr="008B43DB">
        <w:rPr>
          <w:rFonts w:ascii="Calibri" w:hAnsi="Calibri" w:cs="Calibri"/>
          <w:i/>
          <w:iCs/>
          <w:noProof/>
          <w:szCs w:val="24"/>
        </w:rPr>
        <w:t>Ssrn</w:t>
      </w:r>
      <w:r w:rsidRPr="008B43DB">
        <w:rPr>
          <w:rFonts w:ascii="Calibri" w:hAnsi="Calibri" w:cs="Calibri"/>
          <w:noProof/>
          <w:szCs w:val="24"/>
        </w:rPr>
        <w:t>. 2016. doi:10.1146/annurev-publhealth-032315-021913</w:t>
      </w:r>
    </w:p>
    <w:p w14:paraId="3253FE14"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 </w:t>
      </w:r>
      <w:r w:rsidRPr="008B43DB">
        <w:rPr>
          <w:rFonts w:ascii="Calibri" w:hAnsi="Calibri" w:cs="Calibri"/>
          <w:noProof/>
          <w:szCs w:val="24"/>
        </w:rPr>
        <w:tab/>
        <w:t xml:space="preserve">Sahloul MZ, Monla-Hassan J, Sankari A, et al. War is the enemy of health pulmonary, critical care, and sleep medicine in war-torn Syria. </w:t>
      </w:r>
      <w:r w:rsidRPr="008B43DB">
        <w:rPr>
          <w:rFonts w:ascii="Calibri" w:hAnsi="Calibri" w:cs="Calibri"/>
          <w:i/>
          <w:iCs/>
          <w:noProof/>
          <w:szCs w:val="24"/>
        </w:rPr>
        <w:t>Ann Am Thorac Soc</w:t>
      </w:r>
      <w:r w:rsidRPr="008B43DB">
        <w:rPr>
          <w:rFonts w:ascii="Calibri" w:hAnsi="Calibri" w:cs="Calibri"/>
          <w:noProof/>
          <w:szCs w:val="24"/>
        </w:rPr>
        <w:t>. 2016;13(2):147-155. doi:10.1513/AnnalsATS.201510-661PS</w:t>
      </w:r>
    </w:p>
    <w:p w14:paraId="5B4723F9"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4. </w:t>
      </w:r>
      <w:r w:rsidRPr="008B43DB">
        <w:rPr>
          <w:rFonts w:ascii="Calibri" w:hAnsi="Calibri" w:cs="Calibri"/>
          <w:noProof/>
          <w:szCs w:val="24"/>
        </w:rPr>
        <w:tab/>
        <w:t xml:space="preserve">Rubenstein LS, Bittle MD. Responsibility for protection of medical workers and facilities in armed conflict. </w:t>
      </w:r>
      <w:r w:rsidRPr="008B43DB">
        <w:rPr>
          <w:rFonts w:ascii="Calibri" w:hAnsi="Calibri" w:cs="Calibri"/>
          <w:i/>
          <w:iCs/>
          <w:noProof/>
          <w:szCs w:val="24"/>
        </w:rPr>
        <w:t>Lancet</w:t>
      </w:r>
      <w:r w:rsidRPr="008B43DB">
        <w:rPr>
          <w:rFonts w:ascii="Calibri" w:hAnsi="Calibri" w:cs="Calibri"/>
          <w:noProof/>
          <w:szCs w:val="24"/>
        </w:rPr>
        <w:t>. 2010;375(9711):329-340. doi:10.1016/S0140-6736(09)61926-7</w:t>
      </w:r>
    </w:p>
    <w:p w14:paraId="533BF813"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5. </w:t>
      </w:r>
      <w:r w:rsidRPr="008B43DB">
        <w:rPr>
          <w:rFonts w:ascii="Calibri" w:hAnsi="Calibri" w:cs="Calibri"/>
          <w:noProof/>
          <w:szCs w:val="24"/>
        </w:rPr>
        <w:tab/>
        <w:t xml:space="preserve">Haar RJ, Risko CB, Singh S, et al. Determining the scope of attacks on health in four governorates of Syria in 2016: Results of a field surveillance program. </w:t>
      </w:r>
      <w:r w:rsidRPr="008B43DB">
        <w:rPr>
          <w:rFonts w:ascii="Calibri" w:hAnsi="Calibri" w:cs="Calibri"/>
          <w:i/>
          <w:iCs/>
          <w:noProof/>
          <w:szCs w:val="24"/>
        </w:rPr>
        <w:t>PLoS Med</w:t>
      </w:r>
      <w:r w:rsidRPr="008B43DB">
        <w:rPr>
          <w:rFonts w:ascii="Calibri" w:hAnsi="Calibri" w:cs="Calibri"/>
          <w:noProof/>
          <w:szCs w:val="24"/>
        </w:rPr>
        <w:t>. 2018;15(4):1-18. doi:10.1371/journal.pmed.1002559</w:t>
      </w:r>
    </w:p>
    <w:p w14:paraId="3EA8CAF7"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6. </w:t>
      </w:r>
      <w:r w:rsidRPr="008B43DB">
        <w:rPr>
          <w:rFonts w:ascii="Calibri" w:hAnsi="Calibri" w:cs="Calibri"/>
          <w:noProof/>
          <w:szCs w:val="24"/>
        </w:rPr>
        <w:tab/>
        <w:t>Agency CI. The World Factbook: Syria. The World Factbook. https://www.cia.gov/library/publications/the-world-factbook/geos/sy.html. Published 2019.</w:t>
      </w:r>
    </w:p>
    <w:p w14:paraId="6C7F4C4E"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7. </w:t>
      </w:r>
      <w:r w:rsidRPr="008B43DB">
        <w:rPr>
          <w:rFonts w:ascii="Calibri" w:hAnsi="Calibri" w:cs="Calibri"/>
          <w:noProof/>
          <w:szCs w:val="24"/>
        </w:rPr>
        <w:tab/>
        <w:t>UNHCR. Situation in Syria Regional Refugee Response. 15 August 2019. https://data2.unhcr.org/en/situations/syria. Published 2019.</w:t>
      </w:r>
    </w:p>
    <w:p w14:paraId="6A9F3FB9"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8. </w:t>
      </w:r>
      <w:r w:rsidRPr="008B43DB">
        <w:rPr>
          <w:rFonts w:ascii="Calibri" w:hAnsi="Calibri" w:cs="Calibri"/>
          <w:noProof/>
          <w:szCs w:val="24"/>
        </w:rPr>
        <w:tab/>
        <w:t xml:space="preserve">Specia M. How Syria’s Death Toll Is Lost in the Fog of War. </w:t>
      </w:r>
      <w:r w:rsidRPr="008B43DB">
        <w:rPr>
          <w:rFonts w:ascii="Calibri" w:hAnsi="Calibri" w:cs="Calibri"/>
          <w:i/>
          <w:iCs/>
          <w:noProof/>
          <w:szCs w:val="24"/>
        </w:rPr>
        <w:t>New York Times</w:t>
      </w:r>
      <w:r w:rsidRPr="008B43DB">
        <w:rPr>
          <w:rFonts w:ascii="Calibri" w:hAnsi="Calibri" w:cs="Calibri"/>
          <w:noProof/>
          <w:szCs w:val="24"/>
        </w:rPr>
        <w:t>. https://www.nytimes.com/2018/04/13/world/middleeast/syria-death-toll.html. Published April 13, 2018.</w:t>
      </w:r>
    </w:p>
    <w:p w14:paraId="7A5C91EB"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9. </w:t>
      </w:r>
      <w:r w:rsidRPr="008B43DB">
        <w:rPr>
          <w:rFonts w:ascii="Calibri" w:hAnsi="Calibri" w:cs="Calibri"/>
          <w:noProof/>
          <w:szCs w:val="24"/>
        </w:rPr>
        <w:tab/>
        <w:t xml:space="preserve">Rossi R, Assaad R, Rebeschini A, Hamadeh R. Vaccination coverage cluster surveys in middle Dreib - Akkar, Lebanon: Comparison of vaccination coverage in children aged 12-59 months Pre-and post-vaccination campaign. </w:t>
      </w:r>
      <w:r w:rsidRPr="008B43DB">
        <w:rPr>
          <w:rFonts w:ascii="Calibri" w:hAnsi="Calibri" w:cs="Calibri"/>
          <w:i/>
          <w:iCs/>
          <w:noProof/>
          <w:szCs w:val="24"/>
        </w:rPr>
        <w:t>PLoS One</w:t>
      </w:r>
      <w:r w:rsidRPr="008B43DB">
        <w:rPr>
          <w:rFonts w:ascii="Calibri" w:hAnsi="Calibri" w:cs="Calibri"/>
          <w:noProof/>
          <w:szCs w:val="24"/>
        </w:rPr>
        <w:t>. 2016;11(12). doi:10.1371/journal.pone.0168145</w:t>
      </w:r>
    </w:p>
    <w:p w14:paraId="4C56CBEC"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10. </w:t>
      </w:r>
      <w:r w:rsidRPr="008B43DB">
        <w:rPr>
          <w:rFonts w:ascii="Calibri" w:hAnsi="Calibri" w:cs="Calibri"/>
          <w:noProof/>
          <w:szCs w:val="24"/>
        </w:rPr>
        <w:tab/>
        <w:t xml:space="preserve">DeJong J, Ghattas H, Bashour H, Mourtada R, Akik C, Reese-Masterson A. Reproductive, maternal, neonatal and child health in conflict: a case study on Syria using Countdown indicators. </w:t>
      </w:r>
      <w:r w:rsidRPr="008B43DB">
        <w:rPr>
          <w:rFonts w:ascii="Calibri" w:hAnsi="Calibri" w:cs="Calibri"/>
          <w:i/>
          <w:iCs/>
          <w:noProof/>
          <w:szCs w:val="24"/>
        </w:rPr>
        <w:t>BMJ Glob Heal</w:t>
      </w:r>
      <w:r w:rsidRPr="008B43DB">
        <w:rPr>
          <w:rFonts w:ascii="Calibri" w:hAnsi="Calibri" w:cs="Calibri"/>
          <w:noProof/>
          <w:szCs w:val="24"/>
        </w:rPr>
        <w:t>. 2017;2(3):e000302. doi:10.1136/bmjgh-2017-000302</w:t>
      </w:r>
    </w:p>
    <w:p w14:paraId="38D9F7C6"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11. </w:t>
      </w:r>
      <w:r w:rsidRPr="008B43DB">
        <w:rPr>
          <w:rFonts w:ascii="Calibri" w:hAnsi="Calibri" w:cs="Calibri"/>
          <w:noProof/>
          <w:szCs w:val="24"/>
        </w:rPr>
        <w:tab/>
        <w:t xml:space="preserve">Sharara SL, Kanj SS. War and infectious diseases: challenges of the Syrian civil war. </w:t>
      </w:r>
      <w:r w:rsidRPr="008B43DB">
        <w:rPr>
          <w:rFonts w:ascii="Calibri" w:hAnsi="Calibri" w:cs="Calibri"/>
          <w:i/>
          <w:iCs/>
          <w:noProof/>
          <w:szCs w:val="24"/>
        </w:rPr>
        <w:t>PLoS Pathog</w:t>
      </w:r>
      <w:r w:rsidRPr="008B43DB">
        <w:rPr>
          <w:rFonts w:ascii="Calibri" w:hAnsi="Calibri" w:cs="Calibri"/>
          <w:noProof/>
          <w:szCs w:val="24"/>
        </w:rPr>
        <w:t>. 2014;10(10):e1004438. doi:10.1371/journal.ppat.1004438</w:t>
      </w:r>
    </w:p>
    <w:p w14:paraId="1D033502"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12. </w:t>
      </w:r>
      <w:r w:rsidRPr="008B43DB">
        <w:rPr>
          <w:rFonts w:ascii="Calibri" w:hAnsi="Calibri" w:cs="Calibri"/>
          <w:noProof/>
          <w:szCs w:val="24"/>
        </w:rPr>
        <w:tab/>
        <w:t xml:space="preserve">Meiqari L, Hoetjes M, Baxter L, Lenglet A. Impact of war on child health in northern Syria: the experience of Médecins Sans Frontières. </w:t>
      </w:r>
      <w:r w:rsidRPr="008B43DB">
        <w:rPr>
          <w:rFonts w:ascii="Calibri" w:hAnsi="Calibri" w:cs="Calibri"/>
          <w:i/>
          <w:iCs/>
          <w:noProof/>
          <w:szCs w:val="24"/>
        </w:rPr>
        <w:t>Eur J Pediatr</w:t>
      </w:r>
      <w:r w:rsidRPr="008B43DB">
        <w:rPr>
          <w:rFonts w:ascii="Calibri" w:hAnsi="Calibri" w:cs="Calibri"/>
          <w:noProof/>
          <w:szCs w:val="24"/>
        </w:rPr>
        <w:t>. 2018;177(3):371-380. doi:10.1007/s00431-017-3057-y</w:t>
      </w:r>
    </w:p>
    <w:p w14:paraId="1F154B8B"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13. </w:t>
      </w:r>
      <w:r w:rsidRPr="008B43DB">
        <w:rPr>
          <w:rFonts w:ascii="Calibri" w:hAnsi="Calibri" w:cs="Calibri"/>
          <w:noProof/>
          <w:szCs w:val="24"/>
        </w:rPr>
        <w:tab/>
        <w:t xml:space="preserve">Taub B. The Shadow Doctors. </w:t>
      </w:r>
      <w:r w:rsidRPr="008B43DB">
        <w:rPr>
          <w:rFonts w:ascii="Calibri" w:hAnsi="Calibri" w:cs="Calibri"/>
          <w:i/>
          <w:iCs/>
          <w:noProof/>
          <w:szCs w:val="24"/>
        </w:rPr>
        <w:t>New Yorker</w:t>
      </w:r>
      <w:r w:rsidRPr="008B43DB">
        <w:rPr>
          <w:rFonts w:ascii="Calibri" w:hAnsi="Calibri" w:cs="Calibri"/>
          <w:noProof/>
          <w:szCs w:val="24"/>
        </w:rPr>
        <w:t>. June 2016:21. https://www.newyorker.com/magazine/2016/06/27/syrias-war-on-doctors.</w:t>
      </w:r>
    </w:p>
    <w:p w14:paraId="0EFFE7B8"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14. </w:t>
      </w:r>
      <w:r w:rsidRPr="008B43DB">
        <w:rPr>
          <w:rFonts w:ascii="Calibri" w:hAnsi="Calibri" w:cs="Calibri"/>
          <w:noProof/>
          <w:szCs w:val="24"/>
        </w:rPr>
        <w:tab/>
        <w:t xml:space="preserve">Sen K, Al-Faisal W, Alsaleh Y. Syria: Effects of conflict and sanctions on public health. </w:t>
      </w:r>
      <w:r w:rsidRPr="008B43DB">
        <w:rPr>
          <w:rFonts w:ascii="Calibri" w:hAnsi="Calibri" w:cs="Calibri"/>
          <w:i/>
          <w:iCs/>
          <w:noProof/>
          <w:szCs w:val="24"/>
        </w:rPr>
        <w:t>J Public Heal (United Kingdom)</w:t>
      </w:r>
      <w:r w:rsidRPr="008B43DB">
        <w:rPr>
          <w:rFonts w:ascii="Calibri" w:hAnsi="Calibri" w:cs="Calibri"/>
          <w:noProof/>
          <w:szCs w:val="24"/>
        </w:rPr>
        <w:t>. 2013;35(2):195-199. doi:10.1093/pubmed/fds090</w:t>
      </w:r>
    </w:p>
    <w:p w14:paraId="0A69379E"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15. </w:t>
      </w:r>
      <w:r w:rsidRPr="008B43DB">
        <w:rPr>
          <w:rFonts w:ascii="Calibri" w:hAnsi="Calibri" w:cs="Calibri"/>
          <w:noProof/>
          <w:szCs w:val="24"/>
        </w:rPr>
        <w:tab/>
        <w:t xml:space="preserve">Fouad FM, Sparrow A, Tarakji A, et al. Health workers and the weaponisation of health care in Syria: a preliminary inquiry for The Lancet–American University of Beirut </w:t>
      </w:r>
      <w:r w:rsidRPr="008B43DB">
        <w:rPr>
          <w:rFonts w:ascii="Calibri" w:hAnsi="Calibri" w:cs="Calibri"/>
          <w:noProof/>
          <w:szCs w:val="24"/>
        </w:rPr>
        <w:lastRenderedPageBreak/>
        <w:t xml:space="preserve">Commission on Syria. </w:t>
      </w:r>
      <w:r w:rsidRPr="008B43DB">
        <w:rPr>
          <w:rFonts w:ascii="Calibri" w:hAnsi="Calibri" w:cs="Calibri"/>
          <w:i/>
          <w:iCs/>
          <w:noProof/>
          <w:szCs w:val="24"/>
        </w:rPr>
        <w:t>Lancet</w:t>
      </w:r>
      <w:r w:rsidRPr="008B43DB">
        <w:rPr>
          <w:rFonts w:ascii="Calibri" w:hAnsi="Calibri" w:cs="Calibri"/>
          <w:noProof/>
          <w:szCs w:val="24"/>
        </w:rPr>
        <w:t>. 2017;390(10111):2516-2526. doi:10.1016/S0140-6736(17)30741-9</w:t>
      </w:r>
    </w:p>
    <w:p w14:paraId="01875D9A"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16. </w:t>
      </w:r>
      <w:r w:rsidRPr="008B43DB">
        <w:rPr>
          <w:rFonts w:ascii="Calibri" w:hAnsi="Calibri" w:cs="Calibri"/>
          <w:noProof/>
          <w:szCs w:val="24"/>
        </w:rPr>
        <w:tab/>
        <w:t>PHR. Aleppo Abandoned: A Case Study on Health Care in Syria. 2015;(November). https://s3.amazonaws.com/PHR_Reports/aleppo-abandoned.pdf.</w:t>
      </w:r>
    </w:p>
    <w:p w14:paraId="411E8F13"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17. </w:t>
      </w:r>
      <w:r w:rsidRPr="008B43DB">
        <w:rPr>
          <w:rFonts w:ascii="Calibri" w:hAnsi="Calibri" w:cs="Calibri"/>
          <w:noProof/>
          <w:szCs w:val="24"/>
        </w:rPr>
        <w:tab/>
        <w:t xml:space="preserve">WHO. </w:t>
      </w:r>
      <w:r w:rsidRPr="008B43DB">
        <w:rPr>
          <w:rFonts w:ascii="Calibri" w:hAnsi="Calibri" w:cs="Calibri"/>
          <w:i/>
          <w:iCs/>
          <w:noProof/>
          <w:szCs w:val="24"/>
        </w:rPr>
        <w:t>Emergencies Preparedness, Response: Polio in the Syrian Arab Republic</w:t>
      </w:r>
      <w:r w:rsidRPr="008B43DB">
        <w:rPr>
          <w:rFonts w:ascii="Calibri" w:hAnsi="Calibri" w:cs="Calibri"/>
          <w:noProof/>
          <w:szCs w:val="24"/>
        </w:rPr>
        <w:t>.; 2013. https://www.who.int/csr/don/2013_10_29/en/.</w:t>
      </w:r>
    </w:p>
    <w:p w14:paraId="4C63933C"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18. </w:t>
      </w:r>
      <w:r w:rsidRPr="008B43DB">
        <w:rPr>
          <w:rFonts w:ascii="Calibri" w:hAnsi="Calibri" w:cs="Calibri"/>
          <w:noProof/>
          <w:szCs w:val="24"/>
        </w:rPr>
        <w:tab/>
        <w:t>Sparrow A. Syria ’ s Assault on Doctors. 2013:1-7.</w:t>
      </w:r>
    </w:p>
    <w:p w14:paraId="2314471B"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19. </w:t>
      </w:r>
      <w:r w:rsidRPr="008B43DB">
        <w:rPr>
          <w:rFonts w:ascii="Calibri" w:hAnsi="Calibri" w:cs="Calibri"/>
          <w:noProof/>
          <w:szCs w:val="24"/>
        </w:rPr>
        <w:tab/>
        <w:t>Nnadi C, Etsano A, Uba B, et al. HHS Public Access. 2018;216(Suppl 1):1-10. doi:10.1093/infdis/jix175.Approaches</w:t>
      </w:r>
    </w:p>
    <w:p w14:paraId="5BF89645"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20. </w:t>
      </w:r>
      <w:r w:rsidRPr="008B43DB">
        <w:rPr>
          <w:rFonts w:ascii="Calibri" w:hAnsi="Calibri" w:cs="Calibri"/>
          <w:noProof/>
          <w:szCs w:val="24"/>
        </w:rPr>
        <w:tab/>
        <w:t xml:space="preserve">Close RM, Pearson C, Cohn J. Vaccine-preventable disease and the under-utilization of immunizations in complex humanitarian emergencies. </w:t>
      </w:r>
      <w:r w:rsidRPr="008B43DB">
        <w:rPr>
          <w:rFonts w:ascii="Calibri" w:hAnsi="Calibri" w:cs="Calibri"/>
          <w:i/>
          <w:iCs/>
          <w:noProof/>
          <w:szCs w:val="24"/>
        </w:rPr>
        <w:t>Vaccine</w:t>
      </w:r>
      <w:r w:rsidRPr="008B43DB">
        <w:rPr>
          <w:rFonts w:ascii="Calibri" w:hAnsi="Calibri" w:cs="Calibri"/>
          <w:noProof/>
          <w:szCs w:val="24"/>
        </w:rPr>
        <w:t>. 2016;34(39):4649-4655. doi:10.1016/j.vaccine.2016.08.025</w:t>
      </w:r>
    </w:p>
    <w:p w14:paraId="6AA9CF7F"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21. </w:t>
      </w:r>
      <w:r w:rsidRPr="008B43DB">
        <w:rPr>
          <w:rFonts w:ascii="Calibri" w:hAnsi="Calibri" w:cs="Calibri"/>
          <w:noProof/>
          <w:szCs w:val="24"/>
        </w:rPr>
        <w:tab/>
        <w:t xml:space="preserve">Caplan AL, Curry DR. Refugees, humanitarian aid and the right to decline vaccinations. </w:t>
      </w:r>
      <w:r w:rsidRPr="008B43DB">
        <w:rPr>
          <w:rFonts w:ascii="Calibri" w:hAnsi="Calibri" w:cs="Calibri"/>
          <w:i/>
          <w:iCs/>
          <w:noProof/>
          <w:szCs w:val="24"/>
        </w:rPr>
        <w:t>J Med Ethics</w:t>
      </w:r>
      <w:r w:rsidRPr="008B43DB">
        <w:rPr>
          <w:rFonts w:ascii="Calibri" w:hAnsi="Calibri" w:cs="Calibri"/>
          <w:noProof/>
          <w:szCs w:val="24"/>
        </w:rPr>
        <w:t>. 2015;41(3):276-277. doi:10.1136/medethics-2014-102383</w:t>
      </w:r>
    </w:p>
    <w:p w14:paraId="0F8A33B3"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22. </w:t>
      </w:r>
      <w:r w:rsidRPr="008B43DB">
        <w:rPr>
          <w:rFonts w:ascii="Calibri" w:hAnsi="Calibri" w:cs="Calibri"/>
          <w:noProof/>
          <w:szCs w:val="24"/>
        </w:rPr>
        <w:tab/>
        <w:t xml:space="preserve">Lam E, McCarthy A, Brennan M. Vaccine-preventable diseases in humanitarian emergencies among refugee and internally- displaced populations. </w:t>
      </w:r>
      <w:r w:rsidRPr="008B43DB">
        <w:rPr>
          <w:rFonts w:ascii="Calibri" w:hAnsi="Calibri" w:cs="Calibri"/>
          <w:i/>
          <w:iCs/>
          <w:noProof/>
          <w:szCs w:val="24"/>
        </w:rPr>
        <w:t>Hum Vaccin Immunother</w:t>
      </w:r>
      <w:r w:rsidRPr="008B43DB">
        <w:rPr>
          <w:rFonts w:ascii="Calibri" w:hAnsi="Calibri" w:cs="Calibri"/>
          <w:noProof/>
          <w:szCs w:val="24"/>
        </w:rPr>
        <w:t>. 2017;11(11):2627-2636. doi:10.1080/21645515.2015.1096457</w:t>
      </w:r>
    </w:p>
    <w:p w14:paraId="43EE1778"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23. </w:t>
      </w:r>
      <w:r w:rsidRPr="008B43DB">
        <w:rPr>
          <w:rFonts w:ascii="Calibri" w:hAnsi="Calibri" w:cs="Calibri"/>
          <w:noProof/>
          <w:szCs w:val="24"/>
        </w:rPr>
        <w:tab/>
        <w:t xml:space="preserve">Stone-Brown K. Syria: A healthcare system on the brink of collapse. </w:t>
      </w:r>
      <w:r w:rsidRPr="008B43DB">
        <w:rPr>
          <w:rFonts w:ascii="Calibri" w:hAnsi="Calibri" w:cs="Calibri"/>
          <w:i/>
          <w:iCs/>
          <w:noProof/>
          <w:szCs w:val="24"/>
        </w:rPr>
        <w:t>BMJ</w:t>
      </w:r>
      <w:r w:rsidRPr="008B43DB">
        <w:rPr>
          <w:rFonts w:ascii="Calibri" w:hAnsi="Calibri" w:cs="Calibri"/>
          <w:noProof/>
          <w:szCs w:val="24"/>
        </w:rPr>
        <w:t>. 2013;347(December):1-3. doi:10.1136/bmj.f7375</w:t>
      </w:r>
    </w:p>
    <w:p w14:paraId="20072E56"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24. </w:t>
      </w:r>
      <w:r w:rsidRPr="008B43DB">
        <w:rPr>
          <w:rFonts w:ascii="Calibri" w:hAnsi="Calibri" w:cs="Calibri"/>
          <w:noProof/>
          <w:szCs w:val="24"/>
        </w:rPr>
        <w:tab/>
        <w:t>WHO. Surveillance teams risk all to track disease outbreaks in northern Syria. April 2018. http://www.euro.who.int/en/health-topics/emergencies/pages/news/news/2018/4/surveillance-teams-risk-all-to-track-disease-outbreaks-in-northern-syria. Accessed September 14, 2019.</w:t>
      </w:r>
    </w:p>
    <w:p w14:paraId="4E89679E"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25. </w:t>
      </w:r>
      <w:r w:rsidRPr="008B43DB">
        <w:rPr>
          <w:rFonts w:ascii="Calibri" w:hAnsi="Calibri" w:cs="Calibri"/>
          <w:noProof/>
          <w:szCs w:val="24"/>
        </w:rPr>
        <w:tab/>
        <w:t xml:space="preserve">Ismail SA, Abbara A, Collin SM, et al. Communicable disease surveillance and control in the context of conflict and mass displacement in Syria. </w:t>
      </w:r>
      <w:r w:rsidRPr="008B43DB">
        <w:rPr>
          <w:rFonts w:ascii="Calibri" w:hAnsi="Calibri" w:cs="Calibri"/>
          <w:i/>
          <w:iCs/>
          <w:noProof/>
          <w:szCs w:val="24"/>
        </w:rPr>
        <w:t>Int J Infect Dis</w:t>
      </w:r>
      <w:r w:rsidRPr="008B43DB">
        <w:rPr>
          <w:rFonts w:ascii="Calibri" w:hAnsi="Calibri" w:cs="Calibri"/>
          <w:noProof/>
          <w:szCs w:val="24"/>
        </w:rPr>
        <w:t>. 2016;47:15-22. doi:10.1016/j.ijid.2016.05.011</w:t>
      </w:r>
    </w:p>
    <w:p w14:paraId="0858F217"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26. </w:t>
      </w:r>
      <w:r w:rsidRPr="008B43DB">
        <w:rPr>
          <w:rFonts w:ascii="Calibri" w:hAnsi="Calibri" w:cs="Calibri"/>
          <w:noProof/>
          <w:szCs w:val="24"/>
        </w:rPr>
        <w:tab/>
        <w:t xml:space="preserve">Ozaras R, Leblebicioglu H, Sunbul M, et al. The Syrian conflict and infectious diseases. </w:t>
      </w:r>
      <w:r w:rsidRPr="008B43DB">
        <w:rPr>
          <w:rFonts w:ascii="Calibri" w:hAnsi="Calibri" w:cs="Calibri"/>
          <w:i/>
          <w:iCs/>
          <w:noProof/>
          <w:szCs w:val="24"/>
        </w:rPr>
        <w:t>Expert Rev Anti Infect Ther</w:t>
      </w:r>
      <w:r w:rsidRPr="008B43DB">
        <w:rPr>
          <w:rFonts w:ascii="Calibri" w:hAnsi="Calibri" w:cs="Calibri"/>
          <w:noProof/>
          <w:szCs w:val="24"/>
        </w:rPr>
        <w:t>. 2016;14(6):547-555. doi:10.1080/14787210.2016.1177457</w:t>
      </w:r>
    </w:p>
    <w:p w14:paraId="574C2017"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27. </w:t>
      </w:r>
      <w:r w:rsidRPr="008B43DB">
        <w:rPr>
          <w:rFonts w:ascii="Calibri" w:hAnsi="Calibri" w:cs="Calibri"/>
          <w:noProof/>
          <w:szCs w:val="24"/>
        </w:rPr>
        <w:tab/>
        <w:t xml:space="preserve">Ahmad B, Bhattacharya S. Polio eradication in Syria. </w:t>
      </w:r>
      <w:r w:rsidRPr="008B43DB">
        <w:rPr>
          <w:rFonts w:ascii="Calibri" w:hAnsi="Calibri" w:cs="Calibri"/>
          <w:i/>
          <w:iCs/>
          <w:noProof/>
          <w:szCs w:val="24"/>
        </w:rPr>
        <w:t>Lancet Infect Dis</w:t>
      </w:r>
      <w:r w:rsidRPr="008B43DB">
        <w:rPr>
          <w:rFonts w:ascii="Calibri" w:hAnsi="Calibri" w:cs="Calibri"/>
          <w:noProof/>
          <w:szCs w:val="24"/>
        </w:rPr>
        <w:t>. 2014;14(7):547-548. doi:10.1016/S1473-3099(14)70803-5</w:t>
      </w:r>
    </w:p>
    <w:p w14:paraId="1E77F3FD"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28. </w:t>
      </w:r>
      <w:r w:rsidRPr="008B43DB">
        <w:rPr>
          <w:rFonts w:ascii="Calibri" w:hAnsi="Calibri" w:cs="Calibri"/>
          <w:noProof/>
          <w:szCs w:val="24"/>
        </w:rPr>
        <w:tab/>
        <w:t>ACU. Assistance Coordination Unit: Identity. https://www.acu-sy.org/en/identity/. Published 2019. Accessed August 20, 2019.</w:t>
      </w:r>
    </w:p>
    <w:p w14:paraId="7AD7FE62"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29. </w:t>
      </w:r>
      <w:r w:rsidRPr="008B43DB">
        <w:rPr>
          <w:rFonts w:ascii="Calibri" w:hAnsi="Calibri" w:cs="Calibri"/>
          <w:noProof/>
          <w:szCs w:val="24"/>
        </w:rPr>
        <w:tab/>
        <w:t xml:space="preserve">Kennedy J, Michailidou D. Civil war, contested sovereignty and the limits of global health partnerships: A case study of the Syrian polio outbreak in 2013. </w:t>
      </w:r>
      <w:r w:rsidRPr="008B43DB">
        <w:rPr>
          <w:rFonts w:ascii="Calibri" w:hAnsi="Calibri" w:cs="Calibri"/>
          <w:i/>
          <w:iCs/>
          <w:noProof/>
          <w:szCs w:val="24"/>
        </w:rPr>
        <w:t>Health Policy Plan</w:t>
      </w:r>
      <w:r w:rsidRPr="008B43DB">
        <w:rPr>
          <w:rFonts w:ascii="Calibri" w:hAnsi="Calibri" w:cs="Calibri"/>
          <w:noProof/>
          <w:szCs w:val="24"/>
        </w:rPr>
        <w:t>. 2017;32(5):690-698. doi:10.1093/heapol/czw148</w:t>
      </w:r>
    </w:p>
    <w:p w14:paraId="4B46EEC3"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30. </w:t>
      </w:r>
      <w:r w:rsidRPr="008B43DB">
        <w:rPr>
          <w:rFonts w:ascii="Calibri" w:hAnsi="Calibri" w:cs="Calibri"/>
          <w:noProof/>
          <w:szCs w:val="24"/>
        </w:rPr>
        <w:tab/>
        <w:t xml:space="preserve">ACU. </w:t>
      </w:r>
      <w:r w:rsidRPr="008B43DB">
        <w:rPr>
          <w:rFonts w:ascii="Calibri" w:hAnsi="Calibri" w:cs="Calibri"/>
          <w:i/>
          <w:iCs/>
          <w:noProof/>
          <w:szCs w:val="24"/>
        </w:rPr>
        <w:t>EWARN Guidelines</w:t>
      </w:r>
      <w:r w:rsidRPr="008B43DB">
        <w:rPr>
          <w:rFonts w:ascii="Calibri" w:hAnsi="Calibri" w:cs="Calibri"/>
          <w:noProof/>
          <w:szCs w:val="24"/>
        </w:rPr>
        <w:t>. Gaziantep, Turkey; 2017. https://www.acu-sy.org/en/guidelines-ewarn-guidelines/.</w:t>
      </w:r>
    </w:p>
    <w:p w14:paraId="7B427DBC"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31. </w:t>
      </w:r>
      <w:r w:rsidRPr="008B43DB">
        <w:rPr>
          <w:rFonts w:ascii="Calibri" w:hAnsi="Calibri" w:cs="Calibri"/>
          <w:noProof/>
          <w:szCs w:val="24"/>
        </w:rPr>
        <w:tab/>
        <w:t xml:space="preserve">Taleb Z Ben, Bahelah R, Fouad FM, Wilcox ML. Syria : Health in a country Undergoing </w:t>
      </w:r>
      <w:r w:rsidRPr="008B43DB">
        <w:rPr>
          <w:rFonts w:ascii="Calibri" w:hAnsi="Calibri" w:cs="Calibri"/>
          <w:noProof/>
          <w:szCs w:val="24"/>
        </w:rPr>
        <w:lastRenderedPageBreak/>
        <w:t xml:space="preserve">Tragic Transition Syria. </w:t>
      </w:r>
      <w:r w:rsidRPr="008B43DB">
        <w:rPr>
          <w:rFonts w:ascii="Calibri" w:hAnsi="Calibri" w:cs="Calibri"/>
          <w:i/>
          <w:iCs/>
          <w:noProof/>
          <w:szCs w:val="24"/>
        </w:rPr>
        <w:t>Int J Public Health</w:t>
      </w:r>
      <w:r w:rsidRPr="008B43DB">
        <w:rPr>
          <w:rFonts w:ascii="Calibri" w:hAnsi="Calibri" w:cs="Calibri"/>
          <w:noProof/>
          <w:szCs w:val="24"/>
        </w:rPr>
        <w:t>. 2014;(July). doi:10.1007/s00038-014-0586-2</w:t>
      </w:r>
    </w:p>
    <w:p w14:paraId="40DE9FC4"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32. </w:t>
      </w:r>
      <w:r w:rsidRPr="008B43DB">
        <w:rPr>
          <w:rFonts w:ascii="Calibri" w:hAnsi="Calibri" w:cs="Calibri"/>
          <w:noProof/>
          <w:szCs w:val="24"/>
        </w:rPr>
        <w:tab/>
        <w:t xml:space="preserve">L. M, M. H, L. B. Impact of war on child health in northern Syria: the experience of Medecins Sans Frontieres. </w:t>
      </w:r>
      <w:r w:rsidRPr="008B43DB">
        <w:rPr>
          <w:rFonts w:ascii="Calibri" w:hAnsi="Calibri" w:cs="Calibri"/>
          <w:i/>
          <w:iCs/>
          <w:noProof/>
          <w:szCs w:val="24"/>
        </w:rPr>
        <w:t>Eur J Pediatr</w:t>
      </w:r>
      <w:r w:rsidRPr="008B43DB">
        <w:rPr>
          <w:rFonts w:ascii="Calibri" w:hAnsi="Calibri" w:cs="Calibri"/>
          <w:noProof/>
          <w:szCs w:val="24"/>
        </w:rPr>
        <w:t>. 2018;177(3):371-380. doi:http://dx.doi.org/10.1007/s00431-017-3057-y</w:t>
      </w:r>
    </w:p>
    <w:p w14:paraId="37A3EF74"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33. </w:t>
      </w:r>
      <w:r w:rsidRPr="008B43DB">
        <w:rPr>
          <w:rFonts w:ascii="Calibri" w:hAnsi="Calibri" w:cs="Calibri"/>
          <w:noProof/>
          <w:szCs w:val="24"/>
        </w:rPr>
        <w:tab/>
        <w:t xml:space="preserve">Lam E, Diaz M, Maina AGK, Brennan M. Displaced populations due to humanitarian emergencies and its impact on global eradication and elimination of vaccine-preventable diseases. </w:t>
      </w:r>
      <w:r w:rsidRPr="008B43DB">
        <w:rPr>
          <w:rFonts w:ascii="Calibri" w:hAnsi="Calibri" w:cs="Calibri"/>
          <w:i/>
          <w:iCs/>
          <w:noProof/>
          <w:szCs w:val="24"/>
        </w:rPr>
        <w:t>Confl Health</w:t>
      </w:r>
      <w:r w:rsidRPr="008B43DB">
        <w:rPr>
          <w:rFonts w:ascii="Calibri" w:hAnsi="Calibri" w:cs="Calibri"/>
          <w:noProof/>
          <w:szCs w:val="24"/>
        </w:rPr>
        <w:t>. 2016;10(1):5-7. doi:10.1186/s13031-016-0094-5</w:t>
      </w:r>
    </w:p>
    <w:p w14:paraId="27261966"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34. </w:t>
      </w:r>
      <w:r w:rsidRPr="008B43DB">
        <w:rPr>
          <w:rFonts w:ascii="Calibri" w:hAnsi="Calibri" w:cs="Calibri"/>
          <w:noProof/>
          <w:szCs w:val="24"/>
        </w:rPr>
        <w:tab/>
        <w:t>Syrian Arab Republic, WHO. WHO: Early Warning and Response System in Syria. http://www.emro.who.int/syr/publications-other/ewars-weekly-bulletin.html. Published 2019.</w:t>
      </w:r>
    </w:p>
    <w:p w14:paraId="7BA912E0"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35. </w:t>
      </w:r>
      <w:r w:rsidRPr="008B43DB">
        <w:rPr>
          <w:rFonts w:ascii="Calibri" w:hAnsi="Calibri" w:cs="Calibri"/>
          <w:noProof/>
          <w:szCs w:val="24"/>
        </w:rPr>
        <w:tab/>
        <w:t>CDC. Help and Hope for Syrian Refugees: The Many Ways We Take Action in a Crisis. Division of Global Health Protection. https://www.cdc.gov/globalhealth/healthprotection/fieldupdates/summer-2016/syrian-crisis-timeline.html. Accessed September 14, 2019.</w:t>
      </w:r>
    </w:p>
    <w:p w14:paraId="20461DC1"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36. </w:t>
      </w:r>
      <w:r w:rsidRPr="008B43DB">
        <w:rPr>
          <w:rFonts w:ascii="Calibri" w:hAnsi="Calibri" w:cs="Calibri"/>
          <w:noProof/>
          <w:szCs w:val="24"/>
        </w:rPr>
        <w:tab/>
        <w:t>UNOCHA. UN Office for the Coordination of Humanitarian Affairs: Syrian Arab Republic. https://www.unocha.org/syrian-arab-republic/about-ocha-syria. Published 2019.</w:t>
      </w:r>
    </w:p>
    <w:p w14:paraId="3CF02AB0"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37. </w:t>
      </w:r>
      <w:r w:rsidRPr="008B43DB">
        <w:rPr>
          <w:rFonts w:ascii="Calibri" w:hAnsi="Calibri" w:cs="Calibri"/>
          <w:noProof/>
          <w:szCs w:val="24"/>
        </w:rPr>
        <w:tab/>
        <w:t>HNAP. Syria | HumanitarianResponse. https://www.humanitarianresponse.info/en/operations/syria. Accessed November 3, 2019.</w:t>
      </w:r>
    </w:p>
    <w:p w14:paraId="64A276E7"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38. </w:t>
      </w:r>
      <w:r w:rsidRPr="008B43DB">
        <w:rPr>
          <w:rFonts w:ascii="Calibri" w:hAnsi="Calibri" w:cs="Calibri"/>
          <w:noProof/>
          <w:szCs w:val="24"/>
        </w:rPr>
        <w:tab/>
        <w:t xml:space="preserve">WHO, UNICEF. </w:t>
      </w:r>
      <w:r w:rsidRPr="008B43DB">
        <w:rPr>
          <w:rFonts w:ascii="Calibri" w:hAnsi="Calibri" w:cs="Calibri"/>
          <w:i/>
          <w:iCs/>
          <w:noProof/>
          <w:szCs w:val="24"/>
        </w:rPr>
        <w:t>Overview of Vaccine Preventable Diseases Surveillance Principles</w:t>
      </w:r>
      <w:r w:rsidRPr="008B43DB">
        <w:rPr>
          <w:rFonts w:ascii="Calibri" w:hAnsi="Calibri" w:cs="Calibri"/>
          <w:noProof/>
          <w:szCs w:val="24"/>
        </w:rPr>
        <w:t>. Geneva, Switzerland; 2018. doi:10.1071/NB03028</w:t>
      </w:r>
    </w:p>
    <w:p w14:paraId="47B87B5F"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39. </w:t>
      </w:r>
      <w:r w:rsidRPr="008B43DB">
        <w:rPr>
          <w:rFonts w:ascii="Calibri" w:hAnsi="Calibri" w:cs="Calibri"/>
          <w:noProof/>
          <w:szCs w:val="24"/>
        </w:rPr>
        <w:tab/>
        <w:t xml:space="preserve">Moss WJ. Measles. </w:t>
      </w:r>
      <w:r w:rsidRPr="008B43DB">
        <w:rPr>
          <w:rFonts w:ascii="Calibri" w:hAnsi="Calibri" w:cs="Calibri"/>
          <w:i/>
          <w:iCs/>
          <w:noProof/>
          <w:szCs w:val="24"/>
        </w:rPr>
        <w:t>Lancet (London, England)</w:t>
      </w:r>
      <w:r w:rsidRPr="008B43DB">
        <w:rPr>
          <w:rFonts w:ascii="Calibri" w:hAnsi="Calibri" w:cs="Calibri"/>
          <w:noProof/>
          <w:szCs w:val="24"/>
        </w:rPr>
        <w:t>. 2017;390(10111):2490-2502. doi:10.1016/S0140-6736(17)31463-0</w:t>
      </w:r>
    </w:p>
    <w:p w14:paraId="0B61C43B"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40. </w:t>
      </w:r>
      <w:r w:rsidRPr="008B43DB">
        <w:rPr>
          <w:rFonts w:ascii="Calibri" w:hAnsi="Calibri" w:cs="Calibri"/>
          <w:noProof/>
          <w:szCs w:val="24"/>
        </w:rPr>
        <w:tab/>
        <w:t xml:space="preserve">Bennett J, Dolin R, Blaser MJ. </w:t>
      </w:r>
      <w:r w:rsidRPr="008B43DB">
        <w:rPr>
          <w:rFonts w:ascii="Calibri" w:hAnsi="Calibri" w:cs="Calibri"/>
          <w:i/>
          <w:iCs/>
          <w:noProof/>
          <w:szCs w:val="24"/>
        </w:rPr>
        <w:t>Mandell, Douglas, and Bennett’s Principles and Practice of Infectious Diseases</w:t>
      </w:r>
      <w:r w:rsidRPr="008B43DB">
        <w:rPr>
          <w:rFonts w:ascii="Calibri" w:hAnsi="Calibri" w:cs="Calibri"/>
          <w:noProof/>
          <w:szCs w:val="24"/>
        </w:rPr>
        <w:t>. 8th ed. Saunders; 2015.</w:t>
      </w:r>
    </w:p>
    <w:p w14:paraId="40B1C14F"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41. </w:t>
      </w:r>
      <w:r w:rsidRPr="008B43DB">
        <w:rPr>
          <w:rFonts w:ascii="Calibri" w:hAnsi="Calibri" w:cs="Calibri"/>
          <w:noProof/>
          <w:szCs w:val="24"/>
        </w:rPr>
        <w:tab/>
        <w:t>WHO. Measles: Immunization , Vaccines and Biologicals Measles. https://www.who.int/immunization/monitoring_surveillance/burden/vpd/surveillance_type/active/measles/en/. Published 2018.</w:t>
      </w:r>
    </w:p>
    <w:p w14:paraId="7E51BE2D"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42. </w:t>
      </w:r>
      <w:r w:rsidRPr="008B43DB">
        <w:rPr>
          <w:rFonts w:ascii="Calibri" w:hAnsi="Calibri" w:cs="Calibri"/>
          <w:noProof/>
          <w:szCs w:val="24"/>
        </w:rPr>
        <w:tab/>
        <w:t xml:space="preserve">WHO. WHO: New measles surveillance data from WHO. </w:t>
      </w:r>
      <w:r w:rsidRPr="008B43DB">
        <w:rPr>
          <w:rFonts w:ascii="Calibri" w:hAnsi="Calibri" w:cs="Calibri"/>
          <w:i/>
          <w:iCs/>
          <w:noProof/>
          <w:szCs w:val="24"/>
        </w:rPr>
        <w:t>WHO</w:t>
      </w:r>
      <w:r w:rsidRPr="008B43DB">
        <w:rPr>
          <w:rFonts w:ascii="Calibri" w:hAnsi="Calibri" w:cs="Calibri"/>
          <w:noProof/>
          <w:szCs w:val="24"/>
        </w:rPr>
        <w:t>. 2019. https://www.who.int/immunization/newsroom/new-measles-data-august-2019/en/. Accessed September 14, 2019.</w:t>
      </w:r>
    </w:p>
    <w:p w14:paraId="20F9B352"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szCs w:val="24"/>
        </w:rPr>
      </w:pPr>
      <w:r w:rsidRPr="008B43DB">
        <w:rPr>
          <w:rFonts w:ascii="Calibri" w:hAnsi="Calibri" w:cs="Calibri"/>
          <w:noProof/>
          <w:szCs w:val="24"/>
        </w:rPr>
        <w:t xml:space="preserve">43. </w:t>
      </w:r>
      <w:r w:rsidRPr="008B43DB">
        <w:rPr>
          <w:rFonts w:ascii="Calibri" w:hAnsi="Calibri" w:cs="Calibri"/>
          <w:noProof/>
          <w:szCs w:val="24"/>
        </w:rPr>
        <w:tab/>
        <w:t xml:space="preserve">WHO. </w:t>
      </w:r>
      <w:r w:rsidRPr="008B43DB">
        <w:rPr>
          <w:rFonts w:ascii="Calibri" w:hAnsi="Calibri" w:cs="Calibri"/>
          <w:i/>
          <w:iCs/>
          <w:noProof/>
          <w:szCs w:val="24"/>
        </w:rPr>
        <w:t>WHO Vaccine-Preventable Diseases Country Profile: Syrian Arab Republic</w:t>
      </w:r>
      <w:r w:rsidRPr="008B43DB">
        <w:rPr>
          <w:rFonts w:ascii="Calibri" w:hAnsi="Calibri" w:cs="Calibri"/>
          <w:noProof/>
          <w:szCs w:val="24"/>
        </w:rPr>
        <w:t>. World Health Organization https://apps.who.int/immunization_monitoring/globalsummary/incidences?c=SYR. Accessed September 19, 2019.</w:t>
      </w:r>
    </w:p>
    <w:p w14:paraId="266104B7" w14:textId="77777777" w:rsidR="008B43DB" w:rsidRPr="008B43DB" w:rsidRDefault="008B43DB" w:rsidP="008B43DB">
      <w:pPr>
        <w:widowControl w:val="0"/>
        <w:autoSpaceDE w:val="0"/>
        <w:autoSpaceDN w:val="0"/>
        <w:adjustRightInd w:val="0"/>
        <w:spacing w:line="240" w:lineRule="auto"/>
        <w:ind w:left="640" w:hanging="640"/>
        <w:rPr>
          <w:rFonts w:ascii="Calibri" w:hAnsi="Calibri" w:cs="Calibri"/>
          <w:noProof/>
        </w:rPr>
      </w:pPr>
      <w:r w:rsidRPr="008B43DB">
        <w:rPr>
          <w:rFonts w:ascii="Calibri" w:hAnsi="Calibri" w:cs="Calibri"/>
          <w:noProof/>
          <w:szCs w:val="24"/>
        </w:rPr>
        <w:t xml:space="preserve">44. </w:t>
      </w:r>
      <w:r w:rsidRPr="008B43DB">
        <w:rPr>
          <w:rFonts w:ascii="Calibri" w:hAnsi="Calibri" w:cs="Calibri"/>
          <w:noProof/>
          <w:szCs w:val="24"/>
        </w:rPr>
        <w:tab/>
        <w:t>CDC. CDC Global Health - Infographics - Early Warning Alert And Response Network Put The Brakes On Deadly Diseases. https://www.cdc.gov/globalhealth/infographics/global-health-security/ewarn.htm. Accessed September 14, 2019.</w:t>
      </w:r>
    </w:p>
    <w:p w14:paraId="3D8360CD" w14:textId="6A0CFEDC" w:rsidR="0086783E" w:rsidRPr="008A0AB3" w:rsidRDefault="00C9659A" w:rsidP="00072A99">
      <w:pPr>
        <w:spacing w:line="240" w:lineRule="auto"/>
        <w:jc w:val="both"/>
        <w:rPr>
          <w:rFonts w:cstheme="minorHAnsi"/>
        </w:rPr>
      </w:pPr>
      <w:r w:rsidRPr="008A0AB3">
        <w:rPr>
          <w:rFonts w:cstheme="minorHAnsi"/>
        </w:rPr>
        <w:fldChar w:fldCharType="end"/>
      </w:r>
    </w:p>
    <w:sectPr w:rsidR="0086783E" w:rsidRPr="008A0AB3" w:rsidSect="00D24E54">
      <w:pgSz w:w="12240" w:h="15840"/>
      <w:pgMar w:top="1440" w:right="1800" w:bottom="1440" w:left="1800" w:header="720" w:footer="72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ohini Haar" w:date="2019-09-16T14:46:00Z" w:initials="RJH">
    <w:p w14:paraId="4C8BCF89" w14:textId="77777777" w:rsidR="00752EEF" w:rsidRDefault="00752EEF" w:rsidP="00A773EB">
      <w:pPr>
        <w:pStyle w:val="CommentText"/>
      </w:pPr>
      <w:r>
        <w:rPr>
          <w:rStyle w:val="CommentReference"/>
        </w:rPr>
        <w:annotationRef/>
      </w:r>
      <w:r>
        <w:t>Can you fill this out accurately?</w:t>
      </w:r>
    </w:p>
  </w:comment>
  <w:comment w:id="3" w:author="Sammy Mehtar" w:date="2019-09-20T17:32:00Z" w:initials="SM">
    <w:p w14:paraId="13FDE590" w14:textId="316E37AF" w:rsidR="00752EEF" w:rsidRDefault="00752EEF">
      <w:pPr>
        <w:pStyle w:val="CommentText"/>
      </w:pPr>
      <w:r>
        <w:rPr>
          <w:rStyle w:val="CommentReference"/>
        </w:rPr>
        <w:annotationRef/>
      </w:r>
      <w:r>
        <w:t>Measles incidence or incidence of clinical cases of measles?</w:t>
      </w:r>
    </w:p>
  </w:comment>
  <w:comment w:id="4" w:author="Rohini Haar" w:date="2019-09-25T13:55:00Z" w:initials="RJH">
    <w:p w14:paraId="6130447D" w14:textId="5A2CBAD9" w:rsidR="00752EEF" w:rsidRDefault="00752EEF">
      <w:pPr>
        <w:pStyle w:val="CommentText"/>
      </w:pPr>
      <w:r>
        <w:rPr>
          <w:rStyle w:val="CommentReference"/>
        </w:rPr>
        <w:annotationRef/>
      </w:r>
      <w:r>
        <w:t xml:space="preserve">If </w:t>
      </w:r>
      <w:proofErr w:type="spellStart"/>
      <w:r>
        <w:t>its</w:t>
      </w:r>
      <w:proofErr w:type="spellEnd"/>
      <w:r>
        <w:t xml:space="preserve"> less than .001, you can just put something like this. </w:t>
      </w:r>
    </w:p>
  </w:comment>
  <w:comment w:id="5" w:author="Sammy Mehtar" w:date="2019-10-19T14:33:00Z" w:initials="SM">
    <w:p w14:paraId="2443747C" w14:textId="77777777" w:rsidR="00752EEF" w:rsidRDefault="00752EEF">
      <w:pPr>
        <w:pStyle w:val="CommentText"/>
      </w:pPr>
      <w:r>
        <w:rPr>
          <w:rStyle w:val="CommentReference"/>
        </w:rPr>
        <w:annotationRef/>
      </w:r>
      <w:r>
        <w:t xml:space="preserve">This is a problem. </w:t>
      </w:r>
    </w:p>
    <w:p w14:paraId="68BE8B7E" w14:textId="77777777" w:rsidR="00752EEF" w:rsidRDefault="00752EEF" w:rsidP="00C46C0A">
      <w:pPr>
        <w:pStyle w:val="CommentText"/>
        <w:numPr>
          <w:ilvl w:val="0"/>
          <w:numId w:val="11"/>
        </w:numPr>
      </w:pPr>
      <w:r>
        <w:t>Difference in population?</w:t>
      </w:r>
    </w:p>
    <w:p w14:paraId="7798EBE3" w14:textId="77777777" w:rsidR="00752EEF" w:rsidRDefault="00752EEF" w:rsidP="00C46C0A">
      <w:pPr>
        <w:pStyle w:val="CommentText"/>
        <w:numPr>
          <w:ilvl w:val="0"/>
          <w:numId w:val="11"/>
        </w:numPr>
      </w:pPr>
      <w:r>
        <w:t>Difference in access to healthcare?</w:t>
      </w:r>
    </w:p>
    <w:p w14:paraId="670FBF7E" w14:textId="75C90D4E" w:rsidR="00752EEF" w:rsidRDefault="00752EEF" w:rsidP="00C46C0A">
      <w:pPr>
        <w:pStyle w:val="CommentText"/>
        <w:numPr>
          <w:ilvl w:val="0"/>
          <w:numId w:val="11"/>
        </w:numPr>
      </w:pPr>
      <w:r>
        <w:t xml:space="preserve">Most of these cases are still young, like &lt;15 </w:t>
      </w:r>
      <w:proofErr w:type="spellStart"/>
      <w:r>
        <w:t>yo</w:t>
      </w:r>
      <w:proofErr w:type="spellEnd"/>
      <w:r>
        <w:t>.</w:t>
      </w:r>
    </w:p>
  </w:comment>
  <w:comment w:id="6" w:author="Sammy Mehtar" w:date="2019-10-19T14:40:00Z" w:initials="SM">
    <w:p w14:paraId="2B235BF0" w14:textId="3B23D6AC" w:rsidR="00752EEF" w:rsidRDefault="00752EEF">
      <w:pPr>
        <w:pStyle w:val="CommentText"/>
      </w:pPr>
      <w:r>
        <w:rPr>
          <w:rStyle w:val="CommentReference"/>
        </w:rPr>
        <w:annotationRef/>
      </w:r>
      <w:r>
        <w:t xml:space="preserve">Characterize the outbreaks a bit. </w:t>
      </w:r>
    </w:p>
  </w:comment>
  <w:comment w:id="7" w:author="Sammy Mehtar" w:date="2019-09-19T18:56:00Z" w:initials="SM">
    <w:p w14:paraId="5855A963" w14:textId="48C140A5" w:rsidR="00752EEF" w:rsidRDefault="00752EEF">
      <w:pPr>
        <w:pStyle w:val="CommentText"/>
      </w:pPr>
      <w:r>
        <w:rPr>
          <w:rStyle w:val="CommentReference"/>
        </w:rPr>
        <w:annotationRef/>
      </w:r>
      <w:r>
        <w:t>Need to tighten this up.</w:t>
      </w:r>
    </w:p>
  </w:comment>
  <w:comment w:id="8" w:author="Sammy Mehtar" w:date="2019-10-19T14:46:00Z" w:initials="SM">
    <w:p w14:paraId="7638AE99" w14:textId="006A4812" w:rsidR="00752EEF" w:rsidRDefault="00752EEF">
      <w:pPr>
        <w:pStyle w:val="CommentText"/>
      </w:pPr>
      <w:r>
        <w:rPr>
          <w:rStyle w:val="CommentReference"/>
        </w:rPr>
        <w:annotationRef/>
      </w:r>
      <w:r>
        <w:t>Better word…</w:t>
      </w:r>
    </w:p>
  </w:comment>
  <w:comment w:id="10" w:author="Rohini Haar" w:date="2019-11-01T11:38:00Z" w:initials="RH">
    <w:p w14:paraId="22BC28FB" w14:textId="561725E7" w:rsidR="00752EEF" w:rsidRDefault="00752EEF">
      <w:pPr>
        <w:pStyle w:val="CommentText"/>
      </w:pPr>
      <w:r>
        <w:rPr>
          <w:rStyle w:val="CommentReference"/>
        </w:rPr>
        <w:annotationRef/>
      </w:r>
      <w:r>
        <w:t xml:space="preserve">The </w:t>
      </w:r>
      <w:proofErr w:type="spellStart"/>
      <w:r>
        <w:t>bittle</w:t>
      </w:r>
      <w:proofErr w:type="spellEnd"/>
      <w:r>
        <w:t xml:space="preserve"> article doesn’t go here. The health in fragile states one does. </w:t>
      </w:r>
    </w:p>
  </w:comment>
  <w:comment w:id="12" w:author="Sammy Mehtar" w:date="2019-07-14T14:34:00Z" w:initials="SM">
    <w:p w14:paraId="0000F67E" w14:textId="77777777" w:rsidR="00752EEF" w:rsidRDefault="00752EEF" w:rsidP="003E76C6">
      <w:pPr>
        <w:pStyle w:val="CommentText"/>
      </w:pPr>
      <w:r>
        <w:rPr>
          <w:rStyle w:val="CommentReference"/>
        </w:rPr>
        <w:annotationRef/>
      </w:r>
      <w:r>
        <w:t>Citation in lit review</w:t>
      </w:r>
    </w:p>
  </w:comment>
  <w:comment w:id="13" w:author="Sammy Mehtar" w:date="2019-09-30T14:23:00Z" w:initials="SM">
    <w:p w14:paraId="41F7D657" w14:textId="5C30710B" w:rsidR="00752EEF" w:rsidRDefault="00752EEF">
      <w:pPr>
        <w:pStyle w:val="CommentText"/>
      </w:pPr>
      <w:r>
        <w:rPr>
          <w:rStyle w:val="CommentReference"/>
        </w:rPr>
        <w:annotationRef/>
      </w:r>
      <w:r>
        <w:t>Phrased weird.</w:t>
      </w:r>
    </w:p>
  </w:comment>
  <w:comment w:id="11" w:author="Sammy Mehtar" w:date="2019-09-19T17:40:00Z" w:initials="SM">
    <w:p w14:paraId="43A36829" w14:textId="58150828" w:rsidR="00752EEF" w:rsidRDefault="00752EEF">
      <w:pPr>
        <w:pStyle w:val="CommentText"/>
      </w:pPr>
      <w:r>
        <w:rPr>
          <w:rStyle w:val="CommentReference"/>
        </w:rPr>
        <w:annotationRef/>
      </w:r>
      <w:r>
        <w:t>Need more citations</w:t>
      </w:r>
    </w:p>
  </w:comment>
  <w:comment w:id="14" w:author="Sammy Mehtar" w:date="2019-11-09T16:31:00Z" w:initials="SM">
    <w:p w14:paraId="3894A664" w14:textId="7557B62B" w:rsidR="00752EEF" w:rsidRDefault="00752EEF">
      <w:pPr>
        <w:pStyle w:val="CommentText"/>
      </w:pPr>
      <w:r>
        <w:rPr>
          <w:rStyle w:val="CommentReference"/>
        </w:rPr>
        <w:annotationRef/>
      </w:r>
      <w:r>
        <w:t>Reference</w:t>
      </w:r>
    </w:p>
  </w:comment>
  <w:comment w:id="15" w:author="Rohini Haar" w:date="2019-11-01T12:07:00Z" w:initials="RH">
    <w:p w14:paraId="714FD510" w14:textId="77777777" w:rsidR="00752EEF" w:rsidRDefault="00752EEF" w:rsidP="001F14F0">
      <w:r>
        <w:rPr>
          <w:rStyle w:val="CommentReference"/>
        </w:rPr>
        <w:annotationRef/>
      </w:r>
      <w:r>
        <w:t xml:space="preserve">Reference: </w:t>
      </w:r>
    </w:p>
    <w:p w14:paraId="1A0CBE3A" w14:textId="237E4A6C" w:rsidR="00752EEF" w:rsidRDefault="00752EEF" w:rsidP="001F14F0">
      <w:hyperlink r:id="rId1" w:history="1">
        <w:r w:rsidRPr="00D30C10">
          <w:rPr>
            <w:rStyle w:val="Hyperlink"/>
          </w:rPr>
          <w:t>https://www.worldbank.org/en/country/syria/publication/the-toll-of-war-the-economic-and-social-consequences-of-the-conflict-in-syria</w:t>
        </w:r>
      </w:hyperlink>
    </w:p>
    <w:p w14:paraId="2B3A6E33" w14:textId="7BA259B0" w:rsidR="00752EEF" w:rsidRDefault="00752EEF">
      <w:pPr>
        <w:pStyle w:val="CommentText"/>
      </w:pPr>
    </w:p>
  </w:comment>
  <w:comment w:id="16" w:author="Rohini Haar" w:date="2019-09-25T14:10:00Z" w:initials="RJH">
    <w:p w14:paraId="52CBBDF4" w14:textId="45243E98" w:rsidR="00752EEF" w:rsidRDefault="00752EEF">
      <w:pPr>
        <w:pStyle w:val="CommentText"/>
      </w:pPr>
      <w:r>
        <w:rPr>
          <w:rStyle w:val="CommentReference"/>
        </w:rPr>
        <w:annotationRef/>
      </w:r>
      <w:r>
        <w:t xml:space="preserve">Need a sentence or two here about why we are studying measles and not all the other stuff, and why we picked it… maybe in the para below. Somewhere. </w:t>
      </w:r>
    </w:p>
  </w:comment>
  <w:comment w:id="20" w:author="Sammy Mehtar" w:date="2019-06-09T20:20:00Z" w:initials="SM">
    <w:p w14:paraId="3951B107" w14:textId="77777777" w:rsidR="00752EEF" w:rsidRDefault="00752EEF" w:rsidP="001466B3">
      <w:pPr>
        <w:pStyle w:val="CommentText"/>
      </w:pPr>
      <w:r>
        <w:rPr>
          <w:rStyle w:val="CommentReference"/>
        </w:rPr>
        <w:annotationRef/>
      </w:r>
      <w:r>
        <w:t>Should really include a lab section, even if it’s only to describe the percentage of cases that are confirmed and if it’s been consistent of the years.</w:t>
      </w:r>
    </w:p>
  </w:comment>
  <w:comment w:id="21" w:author="Sammy Mehtar" w:date="2019-08-22T15:13:00Z" w:initials="SM">
    <w:p w14:paraId="2969F7C1" w14:textId="77777777" w:rsidR="00752EEF" w:rsidRDefault="00752EEF" w:rsidP="00720764">
      <w:pPr>
        <w:pStyle w:val="CommentText"/>
      </w:pPr>
      <w:r>
        <w:rPr>
          <w:rStyle w:val="CommentReference"/>
        </w:rPr>
        <w:annotationRef/>
      </w:r>
      <w:r>
        <w:t>Find different word</w:t>
      </w:r>
    </w:p>
  </w:comment>
  <w:comment w:id="22" w:author="Sammy Mehtar" w:date="2019-05-09T09:25:00Z" w:initials="SM">
    <w:p w14:paraId="48BFC36F" w14:textId="77777777" w:rsidR="00752EEF" w:rsidRDefault="00752EEF" w:rsidP="00720764">
      <w:pPr>
        <w:pStyle w:val="CommentText"/>
      </w:pPr>
      <w:r>
        <w:rPr>
          <w:rStyle w:val="CommentReference"/>
        </w:rPr>
        <w:annotationRef/>
      </w:r>
      <w:r>
        <w:t>Just apply</w:t>
      </w:r>
      <w:r w:rsidRPr="008233BF">
        <w:rPr>
          <w:b/>
          <w:bCs/>
        </w:rPr>
        <w:t xml:space="preserve"> pop growth rate</w:t>
      </w:r>
      <w:r>
        <w:rPr>
          <w:b/>
          <w:bCs/>
        </w:rPr>
        <w:t xml:space="preserve"> </w:t>
      </w:r>
      <w:r>
        <w:t>(r)</w:t>
      </w:r>
    </w:p>
    <w:p w14:paraId="7FB949DE" w14:textId="77777777" w:rsidR="00752EEF" w:rsidRDefault="00752EEF" w:rsidP="00720764">
      <w:pPr>
        <w:pStyle w:val="CommentText"/>
      </w:pPr>
      <w:r>
        <w:t>% change in pop</w:t>
      </w:r>
    </w:p>
    <w:p w14:paraId="0253D3F8" w14:textId="77777777" w:rsidR="00752EEF" w:rsidRPr="008233BF" w:rsidRDefault="00752EEF" w:rsidP="00720764">
      <w:pPr>
        <w:pStyle w:val="CommentText"/>
      </w:pPr>
      <w:r>
        <w:t xml:space="preserve">Interpolation </w:t>
      </w:r>
    </w:p>
    <w:p w14:paraId="64F7908E" w14:textId="77777777" w:rsidR="00752EEF" w:rsidRPr="008233BF" w:rsidRDefault="00752EEF" w:rsidP="00720764">
      <w:pPr>
        <w:pStyle w:val="CommentText"/>
        <w:rPr>
          <w:b/>
          <w:bCs/>
        </w:rPr>
      </w:pPr>
      <w:r>
        <w:rPr>
          <w:b/>
          <w:bCs/>
        </w:rPr>
        <w:t>Ndola</w:t>
      </w:r>
    </w:p>
  </w:comment>
  <w:comment w:id="23" w:author="Sammy Mehtar" w:date="2019-07-27T16:36:00Z" w:initials="SM">
    <w:p w14:paraId="1854A725" w14:textId="77777777" w:rsidR="00752EEF" w:rsidRDefault="00752EEF" w:rsidP="00645370">
      <w:pPr>
        <w:pStyle w:val="CommentText"/>
      </w:pPr>
      <w:r>
        <w:rPr>
          <w:rStyle w:val="CommentReference"/>
        </w:rPr>
        <w:annotationRef/>
      </w:r>
      <w:r>
        <w:t>They don’t disseminate it publicly, how do I cite?</w:t>
      </w:r>
    </w:p>
  </w:comment>
  <w:comment w:id="24" w:author="Sammy Mehtar" w:date="2019-06-12T12:49:00Z" w:initials="SM">
    <w:p w14:paraId="00C1CE80" w14:textId="77777777" w:rsidR="00752EEF" w:rsidRDefault="00752EEF" w:rsidP="00A175CC">
      <w:pPr>
        <w:pStyle w:val="CommentText"/>
      </w:pPr>
      <w:r>
        <w:rPr>
          <w:rStyle w:val="CommentReference"/>
        </w:rPr>
        <w:annotationRef/>
      </w:r>
      <w:r>
        <w:t xml:space="preserve">Which districts changed the most? </w:t>
      </w:r>
    </w:p>
    <w:p w14:paraId="261BAB8A" w14:textId="77777777" w:rsidR="00752EEF" w:rsidRDefault="00752EEF" w:rsidP="00A175CC">
      <w:pPr>
        <w:pStyle w:val="CommentText"/>
      </w:pPr>
      <w:r>
        <w:t>Why is that? How did it impact incidence?</w:t>
      </w:r>
    </w:p>
  </w:comment>
  <w:comment w:id="25" w:author="Sammy Mehtar" w:date="2019-09-30T14:26:00Z" w:initials="SM">
    <w:p w14:paraId="7C6C7938" w14:textId="59274F85" w:rsidR="00752EEF" w:rsidRDefault="00752EEF">
      <w:pPr>
        <w:pStyle w:val="CommentText"/>
      </w:pPr>
      <w:r>
        <w:rPr>
          <w:rStyle w:val="CommentReference"/>
        </w:rPr>
        <w:annotationRef/>
      </w:r>
      <w:r>
        <w:t>“</w:t>
      </w:r>
      <w:r w:rsidRPr="00297613">
        <w:t>Almost all districts that fall out of Gov control experienced some sort of population movement. You can go to https://www.humanitarianresponse.info/en/operations/stima/camp-coordination-management to see the IDPs waves.</w:t>
      </w:r>
      <w:r>
        <w:t>” -Naser</w:t>
      </w:r>
    </w:p>
  </w:comment>
  <w:comment w:id="26" w:author="Sammy Mehtar" w:date="2019-09-01T21:10:00Z" w:initials="SM">
    <w:p w14:paraId="7DDA0666" w14:textId="404733F2" w:rsidR="00752EEF" w:rsidRDefault="00752EEF">
      <w:pPr>
        <w:pStyle w:val="CommentText"/>
      </w:pPr>
      <w:r>
        <w:rPr>
          <w:rStyle w:val="CommentReference"/>
        </w:rPr>
        <w:annotationRef/>
      </w:r>
      <w:r>
        <w:t>Proper use of this term?</w:t>
      </w:r>
    </w:p>
  </w:comment>
  <w:comment w:id="27" w:author="Sammy Mehtar" w:date="2019-04-28T15:08:00Z" w:initials="SM">
    <w:p w14:paraId="7D6852ED" w14:textId="77777777" w:rsidR="00752EEF" w:rsidRDefault="00752EEF" w:rsidP="00DF5F7E">
      <w:pPr>
        <w:pStyle w:val="CommentText"/>
      </w:pPr>
      <w:r>
        <w:rPr>
          <w:rStyle w:val="CommentReference"/>
        </w:rPr>
        <w:annotationRef/>
      </w:r>
      <w:r>
        <w:t>Which diseases are we covering?</w:t>
      </w:r>
    </w:p>
  </w:comment>
  <w:comment w:id="28" w:author="Sammy Mehtar" w:date="2019-09-26T16:35:00Z" w:initials="SM">
    <w:p w14:paraId="2C249D54" w14:textId="46FEF802" w:rsidR="00752EEF" w:rsidRDefault="00752EEF">
      <w:pPr>
        <w:pStyle w:val="CommentText"/>
      </w:pPr>
      <w:r>
        <w:rPr>
          <w:rStyle w:val="CommentReference"/>
        </w:rPr>
        <w:annotationRef/>
      </w:r>
      <w:r>
        <w:t>Write tables</w:t>
      </w:r>
    </w:p>
  </w:comment>
  <w:comment w:id="29" w:author="Sammy Mehtar" w:date="2019-09-21T14:02:00Z" w:initials="SM">
    <w:p w14:paraId="72473ECF" w14:textId="201CAFD0" w:rsidR="00752EEF" w:rsidRDefault="00752EEF">
      <w:pPr>
        <w:pStyle w:val="CommentText"/>
      </w:pPr>
      <w:r>
        <w:rPr>
          <w:rStyle w:val="CommentReference"/>
        </w:rPr>
        <w:annotationRef/>
      </w:r>
      <w:r>
        <w:t>Italics for gov/district names?</w:t>
      </w:r>
    </w:p>
  </w:comment>
  <w:comment w:id="30" w:author="Sammy Mehtar" w:date="2019-09-01T20:58:00Z" w:initials="SM">
    <w:p w14:paraId="563E7642" w14:textId="77777777" w:rsidR="00752EEF" w:rsidRDefault="00752EEF">
      <w:pPr>
        <w:pStyle w:val="CommentText"/>
      </w:pPr>
      <w:r>
        <w:rPr>
          <w:rStyle w:val="CommentReference"/>
        </w:rPr>
        <w:annotationRef/>
      </w:r>
      <w:r>
        <w:t>Need some stats/numbers around this</w:t>
      </w:r>
    </w:p>
    <w:p w14:paraId="458E939D" w14:textId="6BD0959D" w:rsidR="00752EEF" w:rsidRDefault="00752EEF">
      <w:pPr>
        <w:pStyle w:val="CommentText"/>
      </w:pPr>
      <w:r>
        <w:t>Proportion of missing / all district weeks, number of missing weeks, districts with most missing, chart of missing values.</w:t>
      </w:r>
    </w:p>
  </w:comment>
  <w:comment w:id="31" w:author="Sammy Mehtar" w:date="2019-05-03T19:12:00Z" w:initials="SM">
    <w:p w14:paraId="171B41AD" w14:textId="77777777" w:rsidR="00752EEF" w:rsidRDefault="00752EEF" w:rsidP="00DF5F7E">
      <w:pPr>
        <w:pStyle w:val="CommentText"/>
      </w:pPr>
      <w:r>
        <w:rPr>
          <w:rStyle w:val="CommentReference"/>
        </w:rPr>
        <w:annotationRef/>
      </w:r>
      <w:r>
        <w:t>What about alert thresholds? Part of our analysis?</w:t>
      </w:r>
    </w:p>
  </w:comment>
  <w:comment w:id="32" w:author="Sammy Mehtar" w:date="2019-06-12T14:12:00Z" w:initials="SM">
    <w:p w14:paraId="667A605D" w14:textId="77777777" w:rsidR="00752EEF" w:rsidRDefault="00752EEF" w:rsidP="00DF5F7E">
      <w:pPr>
        <w:pStyle w:val="CommentText"/>
      </w:pPr>
      <w:r>
        <w:rPr>
          <w:rStyle w:val="CommentReference"/>
        </w:rPr>
        <w:annotationRef/>
      </w:r>
      <w:r>
        <w:t xml:space="preserve">Quote in their English or ours? </w:t>
      </w:r>
    </w:p>
  </w:comment>
  <w:comment w:id="33" w:author="Rohini Haar" w:date="2019-09-25T23:58:00Z" w:initials="RJH">
    <w:p w14:paraId="2FA36D01" w14:textId="1DFF1E85" w:rsidR="00752EEF" w:rsidRDefault="00752EEF">
      <w:pPr>
        <w:pStyle w:val="CommentText"/>
      </w:pPr>
      <w:r>
        <w:rPr>
          <w:rStyle w:val="CommentReference"/>
        </w:rPr>
        <w:annotationRef/>
      </w:r>
      <w:r>
        <w:t xml:space="preserve">Theirs. This </w:t>
      </w:r>
      <w:proofErr w:type="spellStart"/>
      <w:r>
        <w:t>willproably</w:t>
      </w:r>
      <w:proofErr w:type="spellEnd"/>
      <w:r>
        <w:t xml:space="preserve"> go to a </w:t>
      </w:r>
      <w:proofErr w:type="spellStart"/>
      <w:r>
        <w:t>british</w:t>
      </w:r>
      <w:proofErr w:type="spellEnd"/>
      <w:r>
        <w:t xml:space="preserve"> journal </w:t>
      </w:r>
      <w:proofErr w:type="spellStart"/>
      <w:r>
        <w:t>anway</w:t>
      </w:r>
      <w:proofErr w:type="spellEnd"/>
      <w:r>
        <w:t>. Americans don’t care about this stuff:0</w:t>
      </w:r>
    </w:p>
  </w:comment>
  <w:comment w:id="34" w:author="Rohini Haar" w:date="2019-09-25T23:58:00Z" w:initials="RJH">
    <w:p w14:paraId="79C2EED9" w14:textId="2490569A" w:rsidR="00752EEF" w:rsidRDefault="00752EEF">
      <w:pPr>
        <w:pStyle w:val="CommentText"/>
      </w:pPr>
      <w:r>
        <w:rPr>
          <w:rStyle w:val="CommentReference"/>
        </w:rPr>
        <w:annotationRef/>
      </w:r>
      <w:r>
        <w:t>Some of this might be too much information but keep it in t</w:t>
      </w:r>
      <w:r>
        <w:rPr>
          <w:noProof/>
        </w:rPr>
        <w:t xml:space="preserve">here and ge tthe reviews back. we can always cut later if they make us. </w:t>
      </w:r>
    </w:p>
  </w:comment>
  <w:comment w:id="35" w:author="Sammy Mehtar" w:date="2019-04-28T17:25:00Z" w:initials="SM">
    <w:p w14:paraId="100608A2" w14:textId="77777777" w:rsidR="00752EEF" w:rsidRDefault="00752EEF" w:rsidP="00720764">
      <w:pPr>
        <w:pStyle w:val="CommentText"/>
      </w:pPr>
      <w:r>
        <w:rPr>
          <w:rStyle w:val="CommentReference"/>
        </w:rPr>
        <w:annotationRef/>
      </w:r>
      <w:r>
        <w:t>Include Table #, reference it in text</w:t>
      </w:r>
    </w:p>
  </w:comment>
  <w:comment w:id="36" w:author="Sammy Mehtar" w:date="2019-10-20T15:04:00Z" w:initials="SM">
    <w:p w14:paraId="4036ECEE" w14:textId="55F639F6" w:rsidR="00752EEF" w:rsidRDefault="00752EEF">
      <w:pPr>
        <w:pStyle w:val="CommentText"/>
      </w:pPr>
      <w:r>
        <w:rPr>
          <w:rStyle w:val="CommentReference"/>
        </w:rPr>
        <w:annotationRef/>
      </w:r>
      <w:r>
        <w:t>Do we need any of this?</w:t>
      </w:r>
    </w:p>
  </w:comment>
  <w:comment w:id="37" w:author="Sammy Mehtar" w:date="2019-09-14T17:50:00Z" w:initials="SM">
    <w:p w14:paraId="1BC2A3F5" w14:textId="77777777" w:rsidR="00752EEF" w:rsidRDefault="00752EEF" w:rsidP="00F539D7">
      <w:pPr>
        <w:pStyle w:val="CommentText"/>
      </w:pPr>
      <w:r>
        <w:rPr>
          <w:rStyle w:val="CommentReference"/>
        </w:rPr>
        <w:annotationRef/>
      </w:r>
      <w:r w:rsidRPr="00C53559">
        <w:t>https://www.who.int/immunization/monitoring_surveillance/burden/vpd/surveillance_type/active/measles/en/</w:t>
      </w:r>
    </w:p>
  </w:comment>
  <w:comment w:id="38" w:author="Sammy Mehtar" w:date="2019-10-20T14:59:00Z" w:initials="SM">
    <w:p w14:paraId="58574D10" w14:textId="0085A269" w:rsidR="00752EEF" w:rsidRDefault="00752EEF">
      <w:pPr>
        <w:pStyle w:val="CommentText"/>
      </w:pPr>
      <w:r>
        <w:rPr>
          <w:rStyle w:val="CommentReference"/>
        </w:rPr>
        <w:annotationRef/>
      </w:r>
      <w:r>
        <w:t xml:space="preserve">Have not been released at the time of this writing </w:t>
      </w:r>
    </w:p>
  </w:comment>
  <w:comment w:id="39" w:author="Sammy Mehtar" w:date="2019-10-03T23:42:00Z" w:initials="SM">
    <w:p w14:paraId="40B03980" w14:textId="2AB769A1" w:rsidR="00752EEF" w:rsidRDefault="00752EEF">
      <w:pPr>
        <w:pStyle w:val="CommentText"/>
      </w:pPr>
      <w:r>
        <w:rPr>
          <w:rStyle w:val="CommentReference"/>
        </w:rPr>
        <w:annotationRef/>
      </w:r>
      <w:r>
        <w:t>Cite</w:t>
      </w:r>
    </w:p>
  </w:comment>
  <w:comment w:id="40" w:author="Sammy Mehtar" w:date="2019-10-03T23:42:00Z" w:initials="SM">
    <w:p w14:paraId="4846CA28" w14:textId="645B53E2" w:rsidR="00752EEF" w:rsidRDefault="00752EEF">
      <w:pPr>
        <w:pStyle w:val="CommentText"/>
      </w:pPr>
      <w:r>
        <w:rPr>
          <w:rStyle w:val="CommentReference"/>
        </w:rPr>
        <w:annotationRef/>
      </w:r>
      <w:r>
        <w:t>Find a cite</w:t>
      </w:r>
    </w:p>
  </w:comment>
  <w:comment w:id="41" w:author="Sammy Mehtar" w:date="2019-10-03T23:41:00Z" w:initials="SM">
    <w:p w14:paraId="35326A91" w14:textId="3AD1FC40" w:rsidR="00752EEF" w:rsidRDefault="00752EEF">
      <w:pPr>
        <w:pStyle w:val="CommentText"/>
      </w:pPr>
      <w:r>
        <w:rPr>
          <w:rStyle w:val="CommentReference"/>
        </w:rPr>
        <w:annotationRef/>
      </w:r>
      <w:r>
        <w:t xml:space="preserve">Cite this, WHO </w:t>
      </w:r>
    </w:p>
  </w:comment>
  <w:comment w:id="42" w:author="Sammy Mehtar" w:date="2019-10-03T23:45:00Z" w:initials="SM">
    <w:p w14:paraId="390545D7" w14:textId="586107EA" w:rsidR="00752EEF" w:rsidRDefault="00752EEF">
      <w:pPr>
        <w:pStyle w:val="CommentText"/>
      </w:pPr>
      <w:r>
        <w:rPr>
          <w:rStyle w:val="CommentReference"/>
        </w:rPr>
        <w:annotationRef/>
      </w:r>
      <w:r>
        <w:t>Word this better, find the data from ACU, cite.</w:t>
      </w:r>
    </w:p>
  </w:comment>
  <w:comment w:id="43" w:author="Sammy Mehtar" w:date="2019-05-09T09:15:00Z" w:initials="SM">
    <w:p w14:paraId="52C1C741" w14:textId="77777777" w:rsidR="00752EEF" w:rsidRDefault="00752EEF" w:rsidP="006F10B4">
      <w:pPr>
        <w:pStyle w:val="CommentText"/>
      </w:pPr>
      <w:r>
        <w:rPr>
          <w:rStyle w:val="CommentReference"/>
        </w:rPr>
        <w:annotationRef/>
      </w:r>
      <w:r>
        <w:t>Draw a flowchart</w:t>
      </w:r>
    </w:p>
  </w:comment>
  <w:comment w:id="44" w:author="Sammy Mehtar" w:date="2019-04-28T17:06:00Z" w:initials="SM">
    <w:p w14:paraId="6F05E825" w14:textId="77777777" w:rsidR="00752EEF" w:rsidRDefault="00752EEF" w:rsidP="006F10B4">
      <w:pPr>
        <w:pStyle w:val="CommentText"/>
      </w:pPr>
      <w:r>
        <w:rPr>
          <w:rStyle w:val="CommentReference"/>
        </w:rPr>
        <w:annotationRef/>
      </w:r>
      <w:r>
        <w:t>define</w:t>
      </w:r>
    </w:p>
  </w:comment>
  <w:comment w:id="45" w:author="Sammy Mehtar" w:date="2019-05-09T09:20:00Z" w:initials="SM">
    <w:p w14:paraId="140266D8" w14:textId="77777777" w:rsidR="00752EEF" w:rsidRDefault="00752EEF" w:rsidP="006F10B4">
      <w:pPr>
        <w:pStyle w:val="CommentText"/>
      </w:pPr>
      <w:r>
        <w:rPr>
          <w:rStyle w:val="CommentReference"/>
        </w:rPr>
        <w:annotationRef/>
      </w:r>
      <w:r>
        <w:t>Trend analysis</w:t>
      </w:r>
    </w:p>
    <w:p w14:paraId="3B3037EC" w14:textId="77777777" w:rsidR="00752EEF" w:rsidRDefault="00752EEF" w:rsidP="006F10B4">
      <w:pPr>
        <w:pStyle w:val="CommentText"/>
      </w:pPr>
      <w:r>
        <w:t>Stat sig</w:t>
      </w:r>
    </w:p>
    <w:p w14:paraId="43DE2F34" w14:textId="77777777" w:rsidR="00752EEF" w:rsidRDefault="00752EEF" w:rsidP="006F10B4">
      <w:pPr>
        <w:pStyle w:val="CommentText"/>
      </w:pPr>
      <w:r>
        <w:t>Graph</w:t>
      </w:r>
    </w:p>
  </w:comment>
  <w:comment w:id="46" w:author="Sammy Mehtar" w:date="2019-09-01T21:12:00Z" w:initials="SM">
    <w:p w14:paraId="28AEE21B" w14:textId="34991896" w:rsidR="00752EEF" w:rsidRDefault="00752EEF">
      <w:pPr>
        <w:pStyle w:val="CommentText"/>
      </w:pPr>
      <w:r>
        <w:rPr>
          <w:rStyle w:val="CommentReference"/>
        </w:rPr>
        <w:annotationRef/>
      </w:r>
      <w:r>
        <w:t>Pick your tests….</w:t>
      </w:r>
    </w:p>
  </w:comment>
  <w:comment w:id="47" w:author="Sammy Mehtar" w:date="2019-05-06T17:51:00Z" w:initials="SM">
    <w:p w14:paraId="3DC5A8E5" w14:textId="77777777" w:rsidR="00752EEF" w:rsidRDefault="00752EEF" w:rsidP="006F10B4">
      <w:pPr>
        <w:pStyle w:val="CommentText"/>
      </w:pPr>
      <w:r>
        <w:rPr>
          <w:rStyle w:val="CommentReference"/>
        </w:rPr>
        <w:annotationRef/>
      </w:r>
      <w:r>
        <w:t>For what?</w:t>
      </w:r>
    </w:p>
  </w:comment>
  <w:comment w:id="48" w:author="Sammy Mehtar" w:date="2019-05-09T09:22:00Z" w:initials="SM">
    <w:p w14:paraId="62ED2C36" w14:textId="77777777" w:rsidR="00752EEF" w:rsidRDefault="00752EEF" w:rsidP="006F10B4">
      <w:pPr>
        <w:pStyle w:val="CommentText"/>
      </w:pPr>
      <w:r>
        <w:rPr>
          <w:rStyle w:val="CommentReference"/>
        </w:rPr>
        <w:annotationRef/>
      </w:r>
      <w:r>
        <w:t>READ: analysis of diarrheal disease at festival, worked with Justin R. For how to calculate the lag.</w:t>
      </w:r>
    </w:p>
    <w:p w14:paraId="3FC5F759" w14:textId="77777777" w:rsidR="00752EEF" w:rsidRDefault="00752EEF" w:rsidP="006F10B4">
      <w:pPr>
        <w:pStyle w:val="CommentText"/>
      </w:pPr>
      <w:r>
        <w:t>By Krista Morris</w:t>
      </w:r>
    </w:p>
  </w:comment>
  <w:comment w:id="49" w:author="Sammy Mehtar" w:date="2019-10-20T17:19:00Z" w:initials="SM">
    <w:p w14:paraId="79B78680" w14:textId="4EFF48A4" w:rsidR="00752EEF" w:rsidRDefault="00752EEF">
      <w:pPr>
        <w:pStyle w:val="CommentText"/>
      </w:pPr>
      <w:r>
        <w:rPr>
          <w:rStyle w:val="CommentReference"/>
        </w:rPr>
        <w:annotationRef/>
      </w:r>
      <w:r>
        <w:t>Do we need this?</w:t>
      </w:r>
    </w:p>
  </w:comment>
  <w:comment w:id="51" w:author="Sammy Mehtar" w:date="2019-05-09T09:40:00Z" w:initials="SM">
    <w:p w14:paraId="593CBA0A" w14:textId="77777777" w:rsidR="00752EEF" w:rsidRDefault="00752EEF" w:rsidP="007151E0">
      <w:pPr>
        <w:pStyle w:val="CommentText"/>
      </w:pPr>
      <w:r>
        <w:rPr>
          <w:rStyle w:val="CommentReference"/>
        </w:rPr>
        <w:annotationRef/>
      </w:r>
      <w:r>
        <w:t>More tables, figures, stats.</w:t>
      </w:r>
    </w:p>
  </w:comment>
  <w:comment w:id="52" w:author="Sammy Mehtar" w:date="2019-08-20T19:56:00Z" w:initials="SM">
    <w:p w14:paraId="09B9EC60" w14:textId="77777777" w:rsidR="00752EEF" w:rsidRDefault="00752EEF" w:rsidP="007151E0">
      <w:pPr>
        <w:pStyle w:val="CommentText"/>
      </w:pPr>
      <w:r>
        <w:rPr>
          <w:rStyle w:val="CommentReference"/>
        </w:rPr>
        <w:annotationRef/>
      </w:r>
      <w:r>
        <w:t>NOT UPDATED 2019</w:t>
      </w:r>
    </w:p>
  </w:comment>
  <w:comment w:id="53" w:author="Sammy Mehtar" w:date="2019-08-20T19:56:00Z" w:initials="SM">
    <w:p w14:paraId="3CADD114" w14:textId="77777777" w:rsidR="00752EEF" w:rsidRDefault="00752EEF" w:rsidP="007151E0">
      <w:pPr>
        <w:pStyle w:val="CommentText"/>
      </w:pPr>
      <w:r>
        <w:rPr>
          <w:rStyle w:val="CommentReference"/>
        </w:rPr>
        <w:annotationRef/>
      </w:r>
      <w:r>
        <w:t>Need 2019 Population data…</w:t>
      </w:r>
    </w:p>
  </w:comment>
  <w:comment w:id="54" w:author="Sammy Mehtar" w:date="2019-08-20T19:56:00Z" w:initials="SM">
    <w:p w14:paraId="733ABA90" w14:textId="77777777" w:rsidR="00752EEF" w:rsidRDefault="00752EEF" w:rsidP="007151E0">
      <w:pPr>
        <w:pStyle w:val="CommentText"/>
      </w:pPr>
      <w:r>
        <w:rPr>
          <w:rStyle w:val="CommentReference"/>
        </w:rPr>
        <w:annotationRef/>
      </w:r>
      <w:r>
        <w:t>NOT UPDATED 2019</w:t>
      </w:r>
    </w:p>
  </w:comment>
  <w:comment w:id="56" w:author="Sammy Mehtar" w:date="2019-08-31T14:50:00Z" w:initials="SM">
    <w:p w14:paraId="2F141F66" w14:textId="77777777" w:rsidR="00752EEF" w:rsidRDefault="00752EEF" w:rsidP="007151E0">
      <w:pPr>
        <w:pStyle w:val="CommentText"/>
      </w:pPr>
      <w:r>
        <w:rPr>
          <w:rStyle w:val="CommentReference"/>
        </w:rPr>
        <w:annotationRef/>
      </w:r>
      <w:r>
        <w:t>AKA Syndromic Cases (I defined this earlier, should I use it here? Or do people skip the methods section…</w:t>
      </w:r>
    </w:p>
  </w:comment>
  <w:comment w:id="57" w:author="Sammy Mehtar" w:date="2019-06-07T17:10:00Z" w:initials="SM">
    <w:p w14:paraId="320553E9" w14:textId="77777777" w:rsidR="00752EEF" w:rsidRDefault="00752EEF" w:rsidP="007151E0">
      <w:pPr>
        <w:pStyle w:val="CommentText"/>
      </w:pPr>
      <w:r>
        <w:rPr>
          <w:rStyle w:val="CommentReference"/>
        </w:rPr>
        <w:annotationRef/>
      </w:r>
      <w:r>
        <w:t>Format correctly, add caption to table.</w:t>
      </w:r>
    </w:p>
  </w:comment>
  <w:comment w:id="58" w:author="Sammy Mehtar" w:date="2019-06-09T19:26:00Z" w:initials="SM">
    <w:p w14:paraId="1170F2E8" w14:textId="77777777" w:rsidR="00752EEF" w:rsidRDefault="00752EEF" w:rsidP="007151E0">
      <w:pPr>
        <w:pStyle w:val="CommentText"/>
      </w:pPr>
      <w:r>
        <w:rPr>
          <w:rStyle w:val="CommentReference"/>
        </w:rPr>
        <w:annotationRef/>
      </w:r>
      <w:r>
        <w:t>Repeated. Better here, above, or in limitations section?</w:t>
      </w:r>
    </w:p>
  </w:comment>
  <w:comment w:id="59" w:author="Sammy Mehtar" w:date="2019-08-20T19:35:00Z" w:initials="SM">
    <w:p w14:paraId="613ADBE6" w14:textId="77777777" w:rsidR="00752EEF" w:rsidRDefault="00752EEF" w:rsidP="007151E0">
      <w:pPr>
        <w:pStyle w:val="CommentText"/>
      </w:pPr>
      <w:r>
        <w:rPr>
          <w:rStyle w:val="CommentReference"/>
        </w:rPr>
        <w:annotationRef/>
      </w:r>
      <w:r>
        <w:t>Updated numbers 2019</w:t>
      </w:r>
    </w:p>
  </w:comment>
  <w:comment w:id="60" w:author="Sammy Mehtar" w:date="2019-06-08T21:02:00Z" w:initials="SM">
    <w:p w14:paraId="3AFABADC" w14:textId="77777777" w:rsidR="00752EEF" w:rsidRDefault="00752EEF" w:rsidP="007151E0">
      <w:pPr>
        <w:pStyle w:val="CommentText"/>
      </w:pPr>
      <w:r>
        <w:rPr>
          <w:rStyle w:val="CommentReference"/>
        </w:rPr>
        <w:annotationRef/>
      </w:r>
      <w:r>
        <w:t>How do I statistically test of there is a relationship here?</w:t>
      </w:r>
    </w:p>
  </w:comment>
  <w:comment w:id="61" w:author="Sammy Mehtar" w:date="2019-06-08T21:18:00Z" w:initials="SM">
    <w:p w14:paraId="3FDF547A" w14:textId="77777777" w:rsidR="00752EEF" w:rsidRDefault="00752EEF" w:rsidP="007151E0">
      <w:pPr>
        <w:pStyle w:val="CommentText"/>
      </w:pPr>
      <w:r>
        <w:rPr>
          <w:rStyle w:val="CommentReference"/>
        </w:rPr>
        <w:annotationRef/>
      </w:r>
      <w:r>
        <w:t>And see if the dips are just in other consults or in all consults</w:t>
      </w:r>
    </w:p>
  </w:comment>
  <w:comment w:id="62" w:author="Rohini Haar" w:date="2019-09-26T00:05:00Z" w:initials="RJH">
    <w:p w14:paraId="2159DE74" w14:textId="00AF3F2D" w:rsidR="00752EEF" w:rsidRDefault="00752EEF">
      <w:pPr>
        <w:pStyle w:val="CommentText"/>
      </w:pPr>
      <w:r>
        <w:rPr>
          <w:rStyle w:val="CommentReference"/>
        </w:rPr>
        <w:annotationRef/>
      </w:r>
      <w:r>
        <w:t xml:space="preserve">I t </w:t>
      </w:r>
      <w:proofErr w:type="spellStart"/>
      <w:r>
        <w:t>hink</w:t>
      </w:r>
      <w:proofErr w:type="spellEnd"/>
      <w:r>
        <w:t xml:space="preserve"> you answer this below?</w:t>
      </w:r>
    </w:p>
  </w:comment>
  <w:comment w:id="63" w:author="Rohini Haar" w:date="2019-09-26T00:09:00Z" w:initials="RJH">
    <w:p w14:paraId="366FC139" w14:textId="70DB1622" w:rsidR="00752EEF" w:rsidRDefault="00752EEF">
      <w:pPr>
        <w:pStyle w:val="CommentText"/>
      </w:pPr>
      <w:r>
        <w:rPr>
          <w:rStyle w:val="CommentReference"/>
        </w:rPr>
        <w:annotationRef/>
      </w:r>
      <w:r>
        <w:t xml:space="preserve">For each of these, put the actual incident rate in () next to the </w:t>
      </w:r>
      <w:proofErr w:type="spellStart"/>
      <w:r>
        <w:t>goveronate</w:t>
      </w:r>
      <w:proofErr w:type="spellEnd"/>
      <w:r>
        <w:t xml:space="preserve"> name. </w:t>
      </w:r>
      <w:proofErr w:type="spellStart"/>
      <w:r>
        <w:t>ir.</w:t>
      </w:r>
      <w:proofErr w:type="spellEnd"/>
      <w:r>
        <w:t xml:space="preserve"> </w:t>
      </w:r>
      <w:proofErr w:type="spellStart"/>
      <w:r>
        <w:t>Islib</w:t>
      </w:r>
      <w:proofErr w:type="spellEnd"/>
      <w:r>
        <w:t xml:space="preserve"> (34%)</w:t>
      </w:r>
    </w:p>
  </w:comment>
  <w:comment w:id="65" w:author="Rohini Haar" w:date="2019-09-26T00:09:00Z" w:initials="RJH">
    <w:p w14:paraId="54D77320" w14:textId="5F519167" w:rsidR="00752EEF" w:rsidRDefault="00752EEF">
      <w:pPr>
        <w:pStyle w:val="CommentText"/>
      </w:pPr>
      <w:r>
        <w:rPr>
          <w:rStyle w:val="CommentReference"/>
        </w:rPr>
        <w:annotationRef/>
      </w:r>
      <w:r>
        <w:t xml:space="preserve">Again, put the numbers in here. </w:t>
      </w:r>
    </w:p>
  </w:comment>
  <w:comment w:id="66" w:author="Sammy Mehtar" w:date="2019-09-17T10:25:00Z" w:initials="SM">
    <w:p w14:paraId="2E7FCFBA" w14:textId="77777777" w:rsidR="00752EEF" w:rsidRDefault="00752EEF" w:rsidP="006A0896">
      <w:pPr>
        <w:pStyle w:val="CommentText"/>
      </w:pPr>
      <w:r>
        <w:rPr>
          <w:rStyle w:val="CommentReference"/>
        </w:rPr>
        <w:annotationRef/>
      </w:r>
      <w:r>
        <w:t xml:space="preserve">This was from a t-test, which is very </w:t>
      </w:r>
      <w:proofErr w:type="gramStart"/>
      <w:r>
        <w:t>simple</w:t>
      </w:r>
      <w:proofErr w:type="gramEnd"/>
      <w:r>
        <w:t xml:space="preserve"> and we also violate the assumptions.</w:t>
      </w:r>
    </w:p>
  </w:comment>
  <w:comment w:id="67" w:author="Sammy Mehtar" w:date="2019-09-17T10:26:00Z" w:initials="SM">
    <w:p w14:paraId="7850E06B" w14:textId="77777777" w:rsidR="00752EEF" w:rsidRDefault="00752EEF" w:rsidP="006A0896">
      <w:pPr>
        <w:pStyle w:val="CommentText"/>
      </w:pPr>
      <w:r>
        <w:rPr>
          <w:rStyle w:val="CommentReference"/>
        </w:rPr>
        <w:annotationRef/>
      </w:r>
      <w:r>
        <w:t>Not incidence, because we do not have population by sex or age.</w:t>
      </w:r>
    </w:p>
  </w:comment>
  <w:comment w:id="68" w:author="Rohini Haar" w:date="2019-09-26T00:11:00Z" w:initials="RJH">
    <w:p w14:paraId="562C3794" w14:textId="7F16F023" w:rsidR="00752EEF" w:rsidRDefault="00752EEF">
      <w:pPr>
        <w:pStyle w:val="CommentText"/>
      </w:pPr>
      <w:r>
        <w:rPr>
          <w:rStyle w:val="CommentReference"/>
        </w:rPr>
        <w:annotationRef/>
      </w:r>
      <w:r>
        <w:t xml:space="preserve">Need to ask Art. </w:t>
      </w:r>
    </w:p>
  </w:comment>
  <w:comment w:id="69" w:author="Sammy Mehtar" w:date="2019-06-18T10:29:00Z" w:initials="SM">
    <w:p w14:paraId="337EC941" w14:textId="77777777" w:rsidR="00752EEF" w:rsidRDefault="00752EEF" w:rsidP="00734334">
      <w:pPr>
        <w:pStyle w:val="CommentText"/>
      </w:pPr>
      <w:r>
        <w:rPr>
          <w:rStyle w:val="CommentReference"/>
        </w:rPr>
        <w:annotationRef/>
      </w:r>
      <w:r w:rsidRPr="003F4FD4">
        <w:t>Useful: “In highly endemic situations large measles epidemics occur in cycles with a 1–</w:t>
      </w:r>
      <w:proofErr w:type="gramStart"/>
      <w:r w:rsidRPr="003F4FD4">
        <w:t>4 year</w:t>
      </w:r>
      <w:proofErr w:type="gramEnd"/>
      <w:r w:rsidRPr="003F4FD4">
        <w:t xml:space="preserve"> periodicity and with a defined seasonal pattern even in inter-epidemic years. As higher uniform population immunity is achieved the scale of epidemics, both their duration and absolute number of cases, progressively decreases. Epidemic frequency simultaneously decreases with increasing time intervals between epidemics. Another uniform feature as elimination is approached is the loss of epidemic seasonality.”</w:t>
      </w:r>
      <w:r>
        <w:t xml:space="preserve"> – </w:t>
      </w:r>
      <w:proofErr w:type="spellStart"/>
      <w:r>
        <w:t>Durrheim</w:t>
      </w:r>
      <w:proofErr w:type="spellEnd"/>
      <w:r>
        <w:t>, 2014</w:t>
      </w:r>
    </w:p>
    <w:p w14:paraId="21FB9FD4" w14:textId="77777777" w:rsidR="00752EEF" w:rsidRDefault="00752EEF" w:rsidP="00734334">
      <w:pPr>
        <w:pStyle w:val="CommentText"/>
      </w:pPr>
    </w:p>
  </w:comment>
  <w:comment w:id="70" w:author="Rohini Haar" w:date="2019-09-26T00:12:00Z" w:initials="RJH">
    <w:p w14:paraId="3759A458" w14:textId="16ED6E00" w:rsidR="00752EEF" w:rsidRDefault="00752EEF">
      <w:pPr>
        <w:pStyle w:val="CommentText"/>
      </w:pPr>
      <w:r>
        <w:rPr>
          <w:rStyle w:val="CommentReference"/>
        </w:rPr>
        <w:annotationRef/>
      </w:r>
      <w:r>
        <w:t xml:space="preserve">You lose me here. We need to have a full couple paragraphs here describing what all these things are… </w:t>
      </w:r>
    </w:p>
  </w:comment>
  <w:comment w:id="71" w:author="Sammy Mehtar" w:date="2019-10-24T11:43:00Z" w:initials="SM">
    <w:p w14:paraId="144CCF00" w14:textId="0FD38E15" w:rsidR="00752EEF" w:rsidRDefault="00752EEF">
      <w:pPr>
        <w:pStyle w:val="CommentText"/>
      </w:pPr>
      <w:r>
        <w:rPr>
          <w:rStyle w:val="CommentReference"/>
        </w:rPr>
        <w:annotationRef/>
      </w:r>
      <w:r>
        <w:t>Do we just report the P value, or also the test statistic?</w:t>
      </w:r>
    </w:p>
  </w:comment>
  <w:comment w:id="72" w:author="Sammy Mehtar" w:date="2019-10-08T12:39:00Z" w:initials="SM">
    <w:p w14:paraId="37A193CF" w14:textId="3C4F5B44" w:rsidR="00752EEF" w:rsidRDefault="00752EEF">
      <w:pPr>
        <w:pStyle w:val="CommentText"/>
      </w:pPr>
      <w:r>
        <w:rPr>
          <w:rStyle w:val="CommentReference"/>
        </w:rPr>
        <w:annotationRef/>
      </w:r>
      <w:r>
        <w:t>Cite?</w:t>
      </w:r>
    </w:p>
  </w:comment>
  <w:comment w:id="73" w:author="Sammy Mehtar" w:date="2019-10-20T20:12:00Z" w:initials="SM">
    <w:p w14:paraId="09217268" w14:textId="2A155AC0" w:rsidR="00752EEF" w:rsidRDefault="00752EEF">
      <w:pPr>
        <w:pStyle w:val="CommentText"/>
      </w:pPr>
      <w:r>
        <w:rPr>
          <w:rStyle w:val="CommentReference"/>
        </w:rPr>
        <w:annotationRef/>
      </w:r>
      <w:r>
        <w:t>Needs some work. Is this the question that we are trying to answer with these tests?</w:t>
      </w:r>
    </w:p>
  </w:comment>
  <w:comment w:id="75" w:author="Sammy Mehtar" w:date="2019-10-20T20:14:00Z" w:initials="SM">
    <w:p w14:paraId="48FD7359" w14:textId="722BBAAF" w:rsidR="00752EEF" w:rsidRDefault="00752EEF">
      <w:pPr>
        <w:pStyle w:val="CommentText"/>
      </w:pPr>
      <w:r>
        <w:rPr>
          <w:rStyle w:val="CommentReference"/>
        </w:rPr>
        <w:annotationRef/>
      </w:r>
      <w:r>
        <w:t>How did you do this? Not adjusted by the population, this seems like cheating.</w:t>
      </w:r>
    </w:p>
  </w:comment>
  <w:comment w:id="76" w:author="Sammy Mehtar" w:date="2019-10-20T20:15:00Z" w:initials="SM">
    <w:p w14:paraId="40C13521" w14:textId="0B1F447B" w:rsidR="00752EEF" w:rsidRDefault="00752EEF">
      <w:pPr>
        <w:pStyle w:val="CommentText"/>
      </w:pPr>
      <w:r>
        <w:rPr>
          <w:rStyle w:val="CommentReference"/>
        </w:rPr>
        <w:annotationRef/>
      </w:r>
      <w:r>
        <w:t xml:space="preserve">Same here, need to state an assumption that M=F population, and that differences may actually be due to differences in population </w:t>
      </w:r>
    </w:p>
  </w:comment>
  <w:comment w:id="77" w:author="Sammy Mehtar" w:date="2019-10-09T11:33:00Z" w:initials="SM">
    <w:p w14:paraId="0736AA52" w14:textId="382E7B85" w:rsidR="00752EEF" w:rsidRDefault="00752EEF">
      <w:pPr>
        <w:pStyle w:val="CommentText"/>
      </w:pPr>
      <w:r>
        <w:rPr>
          <w:rStyle w:val="CommentReference"/>
        </w:rPr>
        <w:annotationRef/>
      </w:r>
      <w:r>
        <w:t xml:space="preserve">Also, the outbreaks happen as soon as </w:t>
      </w:r>
      <w:proofErr w:type="gramStart"/>
      <w:r>
        <w:t>5 year</w:t>
      </w:r>
      <w:proofErr w:type="gramEnd"/>
      <w:r>
        <w:t xml:space="preserve"> </w:t>
      </w:r>
      <w:proofErr w:type="spellStart"/>
      <w:r>
        <w:t>olds</w:t>
      </w:r>
      <w:proofErr w:type="spellEnd"/>
      <w:r>
        <w:t xml:space="preserve"> are all born within the war!!</w:t>
      </w:r>
    </w:p>
  </w:comment>
  <w:comment w:id="74" w:author="Sammy Mehtar" w:date="2019-10-22T17:36:00Z" w:initials="SM">
    <w:p w14:paraId="434955E6" w14:textId="42BABF8A" w:rsidR="00752EEF" w:rsidRDefault="00752EEF">
      <w:pPr>
        <w:pStyle w:val="CommentText"/>
      </w:pPr>
      <w:r>
        <w:rPr>
          <w:rStyle w:val="CommentReference"/>
        </w:rPr>
        <w:annotationRef/>
      </w:r>
      <w:r>
        <w:t>Need improved population data estimates to describe these phenoms</w:t>
      </w:r>
    </w:p>
  </w:comment>
  <w:comment w:id="78" w:author="Sammy Mehtar" w:date="2019-09-29T16:11:00Z" w:initials="SM">
    <w:p w14:paraId="134FBFF1" w14:textId="4A753805" w:rsidR="00752EEF" w:rsidRDefault="00752EEF">
      <w:pPr>
        <w:pStyle w:val="CommentText"/>
      </w:pPr>
      <w:r>
        <w:rPr>
          <w:rStyle w:val="CommentReference"/>
        </w:rPr>
        <w:annotationRef/>
      </w:r>
      <w:r>
        <w:t xml:space="preserve">Need to explain this </w:t>
      </w:r>
    </w:p>
  </w:comment>
  <w:comment w:id="81" w:author="Sammy Mehtar" w:date="2019-10-22T17:50:00Z" w:initials="SM">
    <w:p w14:paraId="0F503BF1" w14:textId="629D3792" w:rsidR="00752EEF" w:rsidRDefault="00752EEF">
      <w:pPr>
        <w:pStyle w:val="CommentText"/>
      </w:pPr>
      <w:r>
        <w:rPr>
          <w:rStyle w:val="CommentReference"/>
        </w:rPr>
        <w:annotationRef/>
      </w:r>
      <w:r>
        <w:t>Need a title</w:t>
      </w:r>
    </w:p>
  </w:comment>
  <w:comment w:id="79" w:author="Sammy Mehtar" w:date="2019-10-22T17:50:00Z" w:initials="SM">
    <w:p w14:paraId="49700122" w14:textId="794CCBB4" w:rsidR="00752EEF" w:rsidRDefault="00752EEF" w:rsidP="009B280D">
      <w:pPr>
        <w:pStyle w:val="CommentText"/>
      </w:pPr>
      <w:r>
        <w:rPr>
          <w:rStyle w:val="CommentReference"/>
        </w:rPr>
        <w:annotationRef/>
      </w:r>
      <w:r>
        <w:t xml:space="preserve">And a better legend, as well as color assignments to different levels (quintiles, set intervals, </w:t>
      </w:r>
      <w:proofErr w:type="spellStart"/>
      <w:r>
        <w:t>etc</w:t>
      </w:r>
      <w:proofErr w:type="spellEnd"/>
      <w:r>
        <w:t>?)</w:t>
      </w:r>
    </w:p>
  </w:comment>
  <w:comment w:id="80" w:author="Sammy Mehtar" w:date="2019-10-22T17:50:00Z" w:initials="SM">
    <w:p w14:paraId="1ED13459" w14:textId="2BB96912" w:rsidR="00752EEF" w:rsidRDefault="00752EEF">
      <w:pPr>
        <w:pStyle w:val="CommentText"/>
      </w:pPr>
      <w:r>
        <w:rPr>
          <w:rStyle w:val="CommentReference"/>
        </w:rPr>
        <w:annotationRef/>
      </w:r>
      <w:r>
        <w:t>And better labels for governorates/districts</w:t>
      </w:r>
    </w:p>
  </w:comment>
  <w:comment w:id="83" w:author="Rohini Haar" w:date="2019-09-26T00:18:00Z" w:initials="RJH">
    <w:p w14:paraId="67059E76" w14:textId="570994FB" w:rsidR="00752EEF" w:rsidRDefault="00752EEF">
      <w:pPr>
        <w:pStyle w:val="CommentText"/>
      </w:pPr>
      <w:r>
        <w:rPr>
          <w:rStyle w:val="CommentReference"/>
        </w:rPr>
        <w:annotationRef/>
      </w:r>
      <w:r>
        <w:t xml:space="preserve">Remember, you can NOT present any new information in the discussion section. Only analysis and synthesis. </w:t>
      </w:r>
    </w:p>
  </w:comment>
  <w:comment w:id="84" w:author="Sammy Mehtar" w:date="2019-10-09T21:38:00Z" w:initials="SM">
    <w:p w14:paraId="2DE5EFEE" w14:textId="69012F2C" w:rsidR="00752EEF" w:rsidRDefault="00752EEF">
      <w:pPr>
        <w:pStyle w:val="CommentText"/>
      </w:pPr>
      <w:r>
        <w:rPr>
          <w:rStyle w:val="CommentReference"/>
        </w:rPr>
        <w:annotationRef/>
      </w:r>
      <w:r>
        <w:rPr>
          <w:noProof/>
        </w:rPr>
        <w:t>Add unique aspects of the paper. Why doe it mater, why now?</w:t>
      </w:r>
    </w:p>
  </w:comment>
  <w:comment w:id="85" w:author="Sammy Mehtar" w:date="2019-10-07T15:41:00Z" w:initials="SM">
    <w:p w14:paraId="48057B5D" w14:textId="3A31B537" w:rsidR="00752EEF" w:rsidRDefault="00752EEF">
      <w:pPr>
        <w:pStyle w:val="CommentText"/>
      </w:pPr>
      <w:r>
        <w:rPr>
          <w:rStyle w:val="CommentReference"/>
        </w:rPr>
        <w:annotationRef/>
      </w:r>
      <w:r>
        <w:t>Do I need to cite things again in the discussion if they came up before?</w:t>
      </w:r>
    </w:p>
  </w:comment>
  <w:comment w:id="86" w:author="Sammy Mehtar" w:date="2019-10-24T08:33:00Z" w:initials="SM">
    <w:p w14:paraId="7AC09EF7" w14:textId="754A2D29" w:rsidR="00752EEF" w:rsidRDefault="00752EEF">
      <w:pPr>
        <w:pStyle w:val="CommentText"/>
      </w:pPr>
      <w:r>
        <w:rPr>
          <w:rStyle w:val="CommentReference"/>
        </w:rPr>
        <w:annotationRef/>
      </w:r>
      <w:r>
        <w:t>Or even part of the same outbreak.</w:t>
      </w:r>
    </w:p>
  </w:comment>
  <w:comment w:id="87" w:author="Sammy Mehtar" w:date="2019-09-15T12:04:00Z" w:initials="SM">
    <w:p w14:paraId="05031E93" w14:textId="4E761F5E" w:rsidR="00752EEF" w:rsidRDefault="00752EEF">
      <w:pPr>
        <w:pStyle w:val="CommentText"/>
      </w:pPr>
      <w:r>
        <w:rPr>
          <w:rStyle w:val="CommentReference"/>
        </w:rPr>
        <w:annotationRef/>
      </w:r>
      <w:r>
        <w:t>There were intense outbreaks in subdistricts in the west that do not show up on the district level.</w:t>
      </w:r>
    </w:p>
  </w:comment>
  <w:comment w:id="88" w:author="Sammy Mehtar" w:date="2019-09-17T11:03:00Z" w:initials="SM">
    <w:p w14:paraId="15A91A48" w14:textId="098075C5" w:rsidR="00752EEF" w:rsidRDefault="00752EEF">
      <w:pPr>
        <w:pStyle w:val="CommentText"/>
      </w:pPr>
      <w:r>
        <w:rPr>
          <w:rStyle w:val="CommentReference"/>
        </w:rPr>
        <w:annotationRef/>
      </w:r>
      <w:hyperlink r:id="rId2" w:history="1">
        <w:r w:rsidRPr="00DD1029">
          <w:rPr>
            <w:rStyle w:val="Hyperlink"/>
          </w:rPr>
          <w:t>https://www.bbc.com/news/world-middle-east-27838034</w:t>
        </w:r>
      </w:hyperlink>
    </w:p>
    <w:p w14:paraId="6FB54E53" w14:textId="0CE05853" w:rsidR="00752EEF" w:rsidRDefault="00752EEF">
      <w:pPr>
        <w:pStyle w:val="CommentText"/>
      </w:pPr>
    </w:p>
  </w:comment>
  <w:comment w:id="91" w:author="Sammy Mehtar" w:date="2019-09-20T17:54:00Z" w:initials="SM">
    <w:p w14:paraId="5D3C23DB" w14:textId="77777777" w:rsidR="00752EEF" w:rsidRDefault="00752EEF" w:rsidP="00A60A26">
      <w:pPr>
        <w:pStyle w:val="CommentText"/>
      </w:pPr>
      <w:r>
        <w:rPr>
          <w:rStyle w:val="CommentReference"/>
        </w:rPr>
        <w:annotationRef/>
      </w:r>
      <w:r>
        <w:t>First of all, must be better way of saying this.</w:t>
      </w:r>
    </w:p>
    <w:p w14:paraId="67386851" w14:textId="77777777" w:rsidR="00752EEF" w:rsidRDefault="00752EEF" w:rsidP="00A60A26">
      <w:pPr>
        <w:pStyle w:val="CommentText"/>
      </w:pPr>
      <w:r>
        <w:t>Second of all, I got this from interviews I did that are not published. How could I cite that?</w:t>
      </w:r>
    </w:p>
  </w:comment>
  <w:comment w:id="89" w:author="Sammy Mehtar" w:date="2019-10-24T08:36:00Z" w:initials="SM">
    <w:p w14:paraId="2C77F63C" w14:textId="7E4C6F8F" w:rsidR="00752EEF" w:rsidRDefault="00752EEF">
      <w:pPr>
        <w:pStyle w:val="CommentText"/>
      </w:pPr>
      <w:r>
        <w:rPr>
          <w:rStyle w:val="CommentReference"/>
        </w:rPr>
        <w:annotationRef/>
      </w:r>
      <w:r>
        <w:t>Lot of problems here. Need the improved population data for this. Consider taking out.</w:t>
      </w:r>
    </w:p>
  </w:comment>
  <w:comment w:id="90" w:author="Sammy Mehtar" w:date="2019-10-24T08:37:00Z" w:initials="SM">
    <w:p w14:paraId="0C8C75B6" w14:textId="644CD0DA" w:rsidR="00752EEF" w:rsidRDefault="00752EEF">
      <w:pPr>
        <w:pStyle w:val="CommentText"/>
      </w:pPr>
      <w:r>
        <w:rPr>
          <w:rStyle w:val="CommentReference"/>
        </w:rPr>
        <w:annotationRef/>
      </w:r>
      <w:r>
        <w:t>There could be a difference in population. Need to compare incidence.</w:t>
      </w:r>
    </w:p>
  </w:comment>
  <w:comment w:id="92" w:author="Sammy Mehtar" w:date="2019-10-09T13:41:00Z" w:initials="SM">
    <w:p w14:paraId="6441B4C7" w14:textId="5236927E" w:rsidR="00752EEF" w:rsidRDefault="00752EEF">
      <w:pPr>
        <w:pStyle w:val="CommentText"/>
      </w:pPr>
      <w:r>
        <w:rPr>
          <w:rStyle w:val="CommentReference"/>
        </w:rPr>
        <w:annotationRef/>
      </w:r>
      <w:r>
        <w:t xml:space="preserve">Timing explains vulnerability to measles? </w:t>
      </w:r>
      <w:proofErr w:type="gramStart"/>
      <w:r>
        <w:t>2 year</w:t>
      </w:r>
      <w:proofErr w:type="gramEnd"/>
      <w:r>
        <w:t xml:space="preserve"> gap?</w:t>
      </w:r>
    </w:p>
  </w:comment>
  <w:comment w:id="93" w:author="" w:initials="">
    <w:p w14:paraId="26E0930C" w14:textId="6F975AD1" w:rsidR="00752EEF" w:rsidRDefault="00752EEF">
      <w:pPr>
        <w:pStyle w:val="CommentText"/>
      </w:pPr>
      <w:r>
        <w:rPr>
          <w:rStyle w:val="CommentReference"/>
        </w:rPr>
        <w:annotationRef/>
      </w:r>
      <w:r>
        <w:rPr>
          <w:rStyle w:val="CommentReference"/>
        </w:rPr>
        <w:annotationRef/>
      </w:r>
      <w:hyperlink r:id="rId3" w:history="1">
        <w:r w:rsidRPr="00DD1029">
          <w:rPr>
            <w:rStyle w:val="Hyperlink"/>
          </w:rPr>
          <w:t>https://www.wilsoncenter.org/article/timeline-the-rise-spread-and-fall-the-islamic-state</w:t>
        </w:r>
      </w:hyperlink>
    </w:p>
    <w:p w14:paraId="7FA66931" w14:textId="11E55AFF" w:rsidR="00752EEF" w:rsidRDefault="00752EEF">
      <w:pPr>
        <w:pStyle w:val="CommentText"/>
      </w:pPr>
    </w:p>
    <w:p w14:paraId="22ABCE7F" w14:textId="77777777" w:rsidR="00752EEF" w:rsidRDefault="00752EEF">
      <w:pPr>
        <w:pStyle w:val="CommentText"/>
      </w:pPr>
    </w:p>
  </w:comment>
  <w:comment w:id="94" w:author="Sammy Mehtar" w:date="2019-09-15T10:59:00Z" w:initials="SM">
    <w:p w14:paraId="2DA60871" w14:textId="77777777" w:rsidR="00752EEF" w:rsidRDefault="00752EEF" w:rsidP="004963BD">
      <w:pPr>
        <w:pStyle w:val="CommentText"/>
      </w:pPr>
      <w:r>
        <w:rPr>
          <w:rStyle w:val="CommentReference"/>
        </w:rPr>
        <w:annotationRef/>
      </w:r>
      <w:r>
        <w:t>We never identified gaps or used it to inform our analysis… just dropped NA values</w:t>
      </w:r>
    </w:p>
  </w:comment>
  <w:comment w:id="97" w:author="Sammy Mehtar" w:date="2019-09-30T15:39:00Z" w:initials="SM">
    <w:p w14:paraId="7492A480" w14:textId="77777777" w:rsidR="00752EEF" w:rsidRDefault="00752EEF" w:rsidP="00044CD7">
      <w:pPr>
        <w:pStyle w:val="CommentText"/>
      </w:pPr>
      <w:r>
        <w:rPr>
          <w:rStyle w:val="CommentReference"/>
        </w:rPr>
        <w:annotationRef/>
      </w:r>
      <w:r>
        <w:t>what different methods.</w:t>
      </w:r>
    </w:p>
  </w:comment>
  <w:comment w:id="96" w:author="Sammy Mehtar" w:date="2019-10-24T10:39:00Z" w:initials="SM">
    <w:p w14:paraId="57DEB29A" w14:textId="2E7B9986" w:rsidR="00752EEF" w:rsidRDefault="00752EEF">
      <w:pPr>
        <w:pStyle w:val="CommentText"/>
      </w:pPr>
      <w:r>
        <w:rPr>
          <w:rStyle w:val="CommentReference"/>
        </w:rPr>
        <w:annotationRef/>
      </w:r>
      <w:r>
        <w:t>Need to redo for population stuff.</w:t>
      </w:r>
    </w:p>
  </w:comment>
  <w:comment w:id="98" w:author="Sammy Mehtar" w:date="2019-09-19T17:51:00Z" w:initials="SM">
    <w:p w14:paraId="6A835A5B" w14:textId="77777777" w:rsidR="00752EEF" w:rsidRDefault="00752EEF">
      <w:pPr>
        <w:pStyle w:val="CommentText"/>
      </w:pPr>
      <w:r>
        <w:rPr>
          <w:rStyle w:val="CommentReference"/>
        </w:rPr>
        <w:annotationRef/>
      </w:r>
      <w:r>
        <w:t xml:space="preserve">WHO EWARS before war: </w:t>
      </w:r>
    </w:p>
    <w:p w14:paraId="07006F55" w14:textId="62DA49EA" w:rsidR="00752EEF" w:rsidRDefault="00752EEF">
      <w:pPr>
        <w:pStyle w:val="CommentText"/>
      </w:pPr>
      <w:hyperlink r:id="rId4" w:history="1">
        <w:r w:rsidRPr="00C1278A">
          <w:rPr>
            <w:rStyle w:val="Hyperlink"/>
          </w:rPr>
          <w:t>https://apps.who.int/immunization_monitoring/globalsummary/incidences?c=SYR</w:t>
        </w:r>
      </w:hyperlink>
    </w:p>
    <w:p w14:paraId="717AEC4B" w14:textId="4B11DAB7" w:rsidR="00752EEF" w:rsidRDefault="00752EEF">
      <w:pPr>
        <w:pStyle w:val="CommentText"/>
      </w:pPr>
    </w:p>
  </w:comment>
  <w:comment w:id="100" w:author="Sammy Mehtar" w:date="2019-10-24T11:42:00Z" w:initials="SM">
    <w:p w14:paraId="0FAAEF86" w14:textId="6CBA44DC" w:rsidR="00752EEF" w:rsidRDefault="00752EEF">
      <w:pPr>
        <w:pStyle w:val="CommentText"/>
      </w:pPr>
      <w:r>
        <w:rPr>
          <w:rStyle w:val="CommentReference"/>
        </w:rPr>
        <w:annotationRef/>
      </w:r>
      <w:r>
        <w:t>What kind of research?</w:t>
      </w:r>
    </w:p>
  </w:comment>
  <w:comment w:id="101" w:author="Sammy Mehtar" w:date="2019-11-10T16:44:00Z" w:initials="SM">
    <w:p w14:paraId="443B5304" w14:textId="3CA67571" w:rsidR="00752EEF" w:rsidRDefault="00752EEF">
      <w:pPr>
        <w:pStyle w:val="CommentText"/>
      </w:pPr>
      <w:r>
        <w:rPr>
          <w:rStyle w:val="CommentReference"/>
        </w:rPr>
        <w:annotationRef/>
      </w:r>
      <w:r>
        <w:t>Subdistrict</w:t>
      </w:r>
    </w:p>
  </w:comment>
  <w:comment w:id="102" w:author="Sammy Mehtar" w:date="2019-09-17T11:28:00Z" w:initials="SM">
    <w:p w14:paraId="3FF34F74" w14:textId="77777777" w:rsidR="00752EEF" w:rsidRDefault="00752EEF" w:rsidP="00432780">
      <w:pPr>
        <w:pStyle w:val="CommentText"/>
      </w:pPr>
      <w:r>
        <w:rPr>
          <w:rStyle w:val="CommentReference"/>
        </w:rPr>
        <w:annotationRef/>
      </w:r>
      <w:r>
        <w:t>TMI?</w:t>
      </w:r>
    </w:p>
    <w:p w14:paraId="743BEEE7" w14:textId="77777777" w:rsidR="00752EEF" w:rsidRDefault="00752EEF" w:rsidP="00432780">
      <w:pPr>
        <w:pStyle w:val="CommentText"/>
      </w:pPr>
      <w:hyperlink r:id="rId5" w:history="1">
        <w:r w:rsidRPr="00DD1029">
          <w:rPr>
            <w:rStyle w:val="Hyperlink"/>
          </w:rPr>
          <w:t>https://www.thenewhumanitarian.org/analysis/2015/02/02/has-syria-really-beaten-polio</w:t>
        </w:r>
      </w:hyperlink>
    </w:p>
    <w:p w14:paraId="3A4904FC" w14:textId="77777777" w:rsidR="00752EEF" w:rsidRDefault="00752EEF" w:rsidP="00432780">
      <w:pPr>
        <w:pStyle w:val="CommentText"/>
      </w:pPr>
    </w:p>
    <w:p w14:paraId="1E511522" w14:textId="77777777" w:rsidR="00752EEF" w:rsidRDefault="00752EEF" w:rsidP="00432780">
      <w:pPr>
        <w:pStyle w:val="CommentText"/>
      </w:pPr>
      <w:hyperlink r:id="rId6" w:history="1">
        <w:r w:rsidRPr="00DD1029">
          <w:rPr>
            <w:rStyle w:val="Hyperlink"/>
          </w:rPr>
          <w:t>https://www.bbc.com/news/world-middle-east-27838034</w:t>
        </w:r>
      </w:hyperlink>
    </w:p>
    <w:p w14:paraId="27A48E2C" w14:textId="77777777" w:rsidR="00752EEF" w:rsidRDefault="00752EEF" w:rsidP="00432780">
      <w:pPr>
        <w:pStyle w:val="CommentText"/>
      </w:pPr>
    </w:p>
    <w:p w14:paraId="6EEEF923" w14:textId="77777777" w:rsidR="00752EEF" w:rsidRDefault="00752EEF" w:rsidP="00432780">
      <w:pPr>
        <w:pStyle w:val="CommentText"/>
      </w:pPr>
      <w:hyperlink r:id="rId7" w:history="1">
        <w:r w:rsidRPr="00DD1029">
          <w:rPr>
            <w:rStyle w:val="Hyperlink"/>
          </w:rPr>
          <w:t>https://www.pri.org/stories/2017-02-19/timeline-islamic-states-gains-and-losses-iraq-and-syria</w:t>
        </w:r>
      </w:hyperlink>
    </w:p>
    <w:p w14:paraId="60D894AC" w14:textId="77777777" w:rsidR="00752EEF" w:rsidRDefault="00752EEF" w:rsidP="00432780">
      <w:pPr>
        <w:pStyle w:val="CommentText"/>
      </w:pPr>
    </w:p>
  </w:comment>
  <w:comment w:id="103" w:author="" w:initials="">
    <w:p w14:paraId="32E2B6C9" w14:textId="77777777" w:rsidR="00752EEF" w:rsidRDefault="00752EEF">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8BCF89" w15:done="1"/>
  <w15:commentEx w15:paraId="13FDE590" w15:done="0"/>
  <w15:commentEx w15:paraId="6130447D" w15:done="1"/>
  <w15:commentEx w15:paraId="670FBF7E" w15:done="0"/>
  <w15:commentEx w15:paraId="2B235BF0" w15:done="0"/>
  <w15:commentEx w15:paraId="5855A963" w15:done="0"/>
  <w15:commentEx w15:paraId="7638AE99" w15:done="0"/>
  <w15:commentEx w15:paraId="22BC28FB" w15:done="0"/>
  <w15:commentEx w15:paraId="0000F67E" w15:done="0"/>
  <w15:commentEx w15:paraId="41F7D657" w15:done="1"/>
  <w15:commentEx w15:paraId="43A36829" w15:done="0"/>
  <w15:commentEx w15:paraId="3894A664" w15:done="0"/>
  <w15:commentEx w15:paraId="2B3A6E33" w15:done="0"/>
  <w15:commentEx w15:paraId="52CBBDF4" w15:done="1"/>
  <w15:commentEx w15:paraId="3951B107" w15:done="0"/>
  <w15:commentEx w15:paraId="2969F7C1" w15:done="0"/>
  <w15:commentEx w15:paraId="64F7908E" w15:done="1"/>
  <w15:commentEx w15:paraId="1854A725" w15:paraIdParent="64F7908E" w15:done="0"/>
  <w15:commentEx w15:paraId="261BAB8A" w15:done="0"/>
  <w15:commentEx w15:paraId="7C6C7938" w15:paraIdParent="261BAB8A" w15:done="0"/>
  <w15:commentEx w15:paraId="7DDA0666" w15:done="0"/>
  <w15:commentEx w15:paraId="7D6852ED" w15:done="0"/>
  <w15:commentEx w15:paraId="2C249D54" w15:done="0"/>
  <w15:commentEx w15:paraId="72473ECF" w15:done="0"/>
  <w15:commentEx w15:paraId="458E939D" w15:done="0"/>
  <w15:commentEx w15:paraId="171B41AD" w15:done="0"/>
  <w15:commentEx w15:paraId="667A605D" w15:done="0"/>
  <w15:commentEx w15:paraId="2FA36D01" w15:paraIdParent="667A605D" w15:done="0"/>
  <w15:commentEx w15:paraId="79C2EED9" w15:done="0"/>
  <w15:commentEx w15:paraId="100608A2" w15:done="0"/>
  <w15:commentEx w15:paraId="4036ECEE" w15:done="0"/>
  <w15:commentEx w15:paraId="1BC2A3F5" w15:done="0"/>
  <w15:commentEx w15:paraId="58574D10" w15:done="0"/>
  <w15:commentEx w15:paraId="40B03980" w15:done="0"/>
  <w15:commentEx w15:paraId="4846CA28" w15:done="0"/>
  <w15:commentEx w15:paraId="35326A91" w15:done="0"/>
  <w15:commentEx w15:paraId="390545D7" w15:done="0"/>
  <w15:commentEx w15:paraId="52C1C741" w15:done="0"/>
  <w15:commentEx w15:paraId="6F05E825" w15:done="0"/>
  <w15:commentEx w15:paraId="43DE2F34" w15:done="0"/>
  <w15:commentEx w15:paraId="28AEE21B" w15:done="0"/>
  <w15:commentEx w15:paraId="3DC5A8E5" w15:done="0"/>
  <w15:commentEx w15:paraId="3FC5F759" w15:done="0"/>
  <w15:commentEx w15:paraId="79B78680" w15:done="0"/>
  <w15:commentEx w15:paraId="593CBA0A" w15:done="0"/>
  <w15:commentEx w15:paraId="09B9EC60" w15:done="0"/>
  <w15:commentEx w15:paraId="3CADD114" w15:paraIdParent="09B9EC60" w15:done="0"/>
  <w15:commentEx w15:paraId="733ABA90" w15:done="0"/>
  <w15:commentEx w15:paraId="2F141F66" w15:done="0"/>
  <w15:commentEx w15:paraId="320553E9" w15:done="0"/>
  <w15:commentEx w15:paraId="1170F2E8" w15:done="0"/>
  <w15:commentEx w15:paraId="613ADBE6" w15:done="0"/>
  <w15:commentEx w15:paraId="3AFABADC" w15:done="0"/>
  <w15:commentEx w15:paraId="3FDF547A" w15:paraIdParent="3AFABADC" w15:done="0"/>
  <w15:commentEx w15:paraId="2159DE74" w15:paraIdParent="3AFABADC" w15:done="0"/>
  <w15:commentEx w15:paraId="366FC139" w15:done="1"/>
  <w15:commentEx w15:paraId="54D77320" w15:done="1"/>
  <w15:commentEx w15:paraId="2E7FCFBA" w15:done="0"/>
  <w15:commentEx w15:paraId="7850E06B" w15:paraIdParent="2E7FCFBA" w15:done="0"/>
  <w15:commentEx w15:paraId="562C3794" w15:paraIdParent="2E7FCFBA" w15:done="0"/>
  <w15:commentEx w15:paraId="21FB9FD4" w15:done="0"/>
  <w15:commentEx w15:paraId="3759A458" w15:done="0"/>
  <w15:commentEx w15:paraId="144CCF00" w15:done="0"/>
  <w15:commentEx w15:paraId="37A193CF" w15:done="0"/>
  <w15:commentEx w15:paraId="09217268" w15:done="0"/>
  <w15:commentEx w15:paraId="48FD7359" w15:done="0"/>
  <w15:commentEx w15:paraId="40C13521" w15:done="0"/>
  <w15:commentEx w15:paraId="0736AA52" w15:done="0"/>
  <w15:commentEx w15:paraId="434955E6" w15:done="0"/>
  <w15:commentEx w15:paraId="134FBFF1" w15:done="0"/>
  <w15:commentEx w15:paraId="0F503BF1" w15:done="0"/>
  <w15:commentEx w15:paraId="49700122" w15:paraIdParent="0F503BF1" w15:done="0"/>
  <w15:commentEx w15:paraId="1ED13459" w15:paraIdParent="0F503BF1" w15:done="0"/>
  <w15:commentEx w15:paraId="67059E76" w15:done="0"/>
  <w15:commentEx w15:paraId="2DE5EFEE" w15:done="0"/>
  <w15:commentEx w15:paraId="48057B5D" w15:done="0"/>
  <w15:commentEx w15:paraId="7AC09EF7" w15:done="0"/>
  <w15:commentEx w15:paraId="05031E93" w15:done="0"/>
  <w15:commentEx w15:paraId="6FB54E53" w15:done="0"/>
  <w15:commentEx w15:paraId="67386851" w15:done="0"/>
  <w15:commentEx w15:paraId="2C77F63C" w15:done="0"/>
  <w15:commentEx w15:paraId="0C8C75B6" w15:paraIdParent="2C77F63C" w15:done="0"/>
  <w15:commentEx w15:paraId="6441B4C7" w15:done="0"/>
  <w15:commentEx w15:paraId="22ABCE7F" w15:done="0"/>
  <w15:commentEx w15:paraId="2DA60871" w15:done="0"/>
  <w15:commentEx w15:paraId="7492A480" w15:done="0"/>
  <w15:commentEx w15:paraId="57DEB29A" w15:done="0"/>
  <w15:commentEx w15:paraId="717AEC4B" w15:done="0"/>
  <w15:commentEx w15:paraId="0FAAEF86" w15:done="0"/>
  <w15:commentEx w15:paraId="443B5304" w15:done="0"/>
  <w15:commentEx w15:paraId="60D894AC" w15:done="0"/>
  <w15:commentEx w15:paraId="32E2B6C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8BCF89" w16cid:durableId="212A1EC0"/>
  <w16cid:commentId w16cid:paraId="13FDE590" w16cid:durableId="212F8B95"/>
  <w16cid:commentId w16cid:paraId="6130447D" w16cid:durableId="2135F069"/>
  <w16cid:commentId w16cid:paraId="670FBF7E" w16cid:durableId="21559D56"/>
  <w16cid:commentId w16cid:paraId="2B235BF0" w16cid:durableId="21559EDB"/>
  <w16cid:commentId w16cid:paraId="5855A963" w16cid:durableId="212E4DE0"/>
  <w16cid:commentId w16cid:paraId="7638AE99" w16cid:durableId="2155A054"/>
  <w16cid:commentId w16cid:paraId="22BC28FB" w16cid:durableId="216697AF"/>
  <w16cid:commentId w16cid:paraId="0000F67E" w16cid:durableId="20D5BBEA"/>
  <w16cid:commentId w16cid:paraId="41F7D657" w16cid:durableId="213C8E46"/>
  <w16cid:commentId w16cid:paraId="43A36829" w16cid:durableId="212E3BF7"/>
  <w16cid:commentId w16cid:paraId="3894A664" w16cid:durableId="21716857"/>
  <w16cid:commentId w16cid:paraId="2B3A6E33" w16cid:durableId="21669E6B"/>
  <w16cid:commentId w16cid:paraId="52CBBDF4" w16cid:durableId="2135F3F2"/>
  <w16cid:commentId w16cid:paraId="3951B107" w16cid:durableId="20A7E877"/>
  <w16cid:commentId w16cid:paraId="2969F7C1" w16cid:durableId="2135EE46"/>
  <w16cid:commentId w16cid:paraId="64F7908E" w16cid:durableId="207E706C"/>
  <w16cid:commentId w16cid:paraId="1854A725" w16cid:durableId="2135EE48"/>
  <w16cid:commentId w16cid:paraId="261BAB8A" w16cid:durableId="20AB736B"/>
  <w16cid:commentId w16cid:paraId="7C6C7938" w16cid:durableId="213C8F32"/>
  <w16cid:commentId w16cid:paraId="7DDA0666" w16cid:durableId="2116B240"/>
  <w16cid:commentId w16cid:paraId="7D6852ED" w16cid:durableId="20704072"/>
  <w16cid:commentId w16cid:paraId="2C249D54" w16cid:durableId="2137673C"/>
  <w16cid:commentId w16cid:paraId="72473ECF" w16cid:durableId="2130AC0F"/>
  <w16cid:commentId w16cid:paraId="458E939D" w16cid:durableId="2116AF87"/>
  <w16cid:commentId w16cid:paraId="171B41AD" w16cid:durableId="20771135"/>
  <w16cid:commentId w16cid:paraId="667A605D" w16cid:durableId="20AB86BA"/>
  <w16cid:commentId w16cid:paraId="2FA36D01" w16cid:durableId="21367D8F"/>
  <w16cid:commentId w16cid:paraId="79C2EED9" w16cid:durableId="21367DAD"/>
  <w16cid:commentId w16cid:paraId="100608A2" w16cid:durableId="20706090"/>
  <w16cid:commentId w16cid:paraId="4036ECEE" w16cid:durableId="2156F5E1"/>
  <w16cid:commentId w16cid:paraId="1BC2A3F5" w16cid:durableId="213681DB"/>
  <w16cid:commentId w16cid:paraId="58574D10" w16cid:durableId="2156F4BD"/>
  <w16cid:commentId w16cid:paraId="40B03980" w16cid:durableId="214105D4"/>
  <w16cid:commentId w16cid:paraId="4846CA28" w16cid:durableId="214105C8"/>
  <w16cid:commentId w16cid:paraId="35326A91" w16cid:durableId="214105BA"/>
  <w16cid:commentId w16cid:paraId="390545D7" w16cid:durableId="21410688"/>
  <w16cid:commentId w16cid:paraId="52C1C741" w16cid:durableId="207E6E20"/>
  <w16cid:commentId w16cid:paraId="6F05E825" w16cid:durableId="20705C03"/>
  <w16cid:commentId w16cid:paraId="43DE2F34" w16cid:durableId="207E6F6A"/>
  <w16cid:commentId w16cid:paraId="28AEE21B" w16cid:durableId="2116B2AD"/>
  <w16cid:commentId w16cid:paraId="3DC5A8E5" w16cid:durableId="207AF2B7"/>
  <w16cid:commentId w16cid:paraId="3FC5F759" w16cid:durableId="207E6FE2"/>
  <w16cid:commentId w16cid:paraId="79B78680" w16cid:durableId="215715A7"/>
  <w16cid:commentId w16cid:paraId="593CBA0A" w16cid:durableId="207E73F8"/>
  <w16cid:commentId w16cid:paraId="09B9EC60" w16cid:durableId="21653057"/>
  <w16cid:commentId w16cid:paraId="3CADD114" w16cid:durableId="2106CF0B"/>
  <w16cid:commentId w16cid:paraId="733ABA90" w16cid:durableId="2135EE5E"/>
  <w16cid:commentId w16cid:paraId="2F141F66" w16cid:durableId="211507AF"/>
  <w16cid:commentId w16cid:paraId="320553E9" w16cid:durableId="20A518FA"/>
  <w16cid:commentId w16cid:paraId="1170F2E8" w16cid:durableId="20A7DBF4"/>
  <w16cid:commentId w16cid:paraId="613ADBE6" w16cid:durableId="2106CA1A"/>
  <w16cid:commentId w16cid:paraId="3AFABADC" w16cid:durableId="20A6A0CC"/>
  <w16cid:commentId w16cid:paraId="3FDF547A" w16cid:durableId="20A6A4AB"/>
  <w16cid:commentId w16cid:paraId="2159DE74" w16cid:durableId="21367F39"/>
  <w16cid:commentId w16cid:paraId="366FC139" w16cid:durableId="21368023"/>
  <w16cid:commentId w16cid:paraId="54D77320" w16cid:durableId="21368042"/>
  <w16cid:commentId w16cid:paraId="2E7FCFBA" w16cid:durableId="212B32FF"/>
  <w16cid:commentId w16cid:paraId="7850E06B" w16cid:durableId="212B334C"/>
  <w16cid:commentId w16cid:paraId="562C3794" w16cid:durableId="213680A6"/>
  <w16cid:commentId w16cid:paraId="21FB9FD4" w16cid:durableId="21368214"/>
  <w16cid:commentId w16cid:paraId="3759A458" w16cid:durableId="21368109"/>
  <w16cid:commentId w16cid:paraId="144CCF00" w16cid:durableId="215C0CD6"/>
  <w16cid:commentId w16cid:paraId="37A193CF" w16cid:durableId="21470206"/>
  <w16cid:commentId w16cid:paraId="09217268" w16cid:durableId="21573E1D"/>
  <w16cid:commentId w16cid:paraId="48FD7359" w16cid:durableId="21573EBB"/>
  <w16cid:commentId w16cid:paraId="40C13521" w16cid:durableId="21573ECE"/>
  <w16cid:commentId w16cid:paraId="0736AA52" w16cid:durableId="214843FD"/>
  <w16cid:commentId w16cid:paraId="434955E6" w16cid:durableId="2159BC9D"/>
  <w16cid:commentId w16cid:paraId="134FBFF1" w16cid:durableId="213B562A"/>
  <w16cid:commentId w16cid:paraId="49700122" w16cid:durableId="2159BFD3"/>
  <w16cid:commentId w16cid:paraId="1ED13459" w16cid:durableId="2159BFDB"/>
  <w16cid:commentId w16cid:paraId="67059E76" w16cid:durableId="21368241"/>
  <w16cid:commentId w16cid:paraId="2DE5EFEE" w16cid:durableId="2148D1B8"/>
  <w16cid:commentId w16cid:paraId="48057B5D" w16cid:durableId="2145DB31"/>
  <w16cid:commentId w16cid:paraId="7AC09EF7" w16cid:durableId="215BE065"/>
  <w16cid:commentId w16cid:paraId="05031E93" w16cid:durableId="2128A762"/>
  <w16cid:commentId w16cid:paraId="6FB54E53" w16cid:durableId="2135EE7C"/>
  <w16cid:commentId w16cid:paraId="67386851" w16cid:durableId="212F90CE"/>
  <w16cid:commentId w16cid:paraId="2C77F63C" w16cid:durableId="215BE10D"/>
  <w16cid:commentId w16cid:paraId="0C8C75B6" w16cid:durableId="215BE12D"/>
  <w16cid:commentId w16cid:paraId="6441B4C7" w16cid:durableId="214861F9"/>
  <w16cid:commentId w16cid:paraId="22ABCE7F" w16cid:durableId="212DB95F"/>
  <w16cid:commentId w16cid:paraId="2DA60871" w16cid:durableId="21289801"/>
  <w16cid:commentId w16cid:paraId="7492A480" w16cid:durableId="213CA04A"/>
  <w16cid:commentId w16cid:paraId="57DEB29A" w16cid:durableId="215BFDE3"/>
  <w16cid:commentId w16cid:paraId="717AEC4B" w16cid:durableId="212E3E97"/>
  <w16cid:commentId w16cid:paraId="0FAAEF86" w16cid:durableId="215C0CA6"/>
  <w16cid:commentId w16cid:paraId="60D894AC" w16cid:durableId="212B41E9"/>
  <w16cid:commentId w16cid:paraId="32E2B6C9" w16cid:durableId="212DB9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D88D9D" w14:textId="77777777" w:rsidR="00525B9A" w:rsidRDefault="00525B9A">
      <w:pPr>
        <w:spacing w:after="0" w:line="240" w:lineRule="auto"/>
      </w:pPr>
      <w:r>
        <w:separator/>
      </w:r>
    </w:p>
  </w:endnote>
  <w:endnote w:type="continuationSeparator" w:id="0">
    <w:p w14:paraId="216927B3" w14:textId="77777777" w:rsidR="00525B9A" w:rsidRDefault="00525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5572217"/>
      <w:docPartObj>
        <w:docPartGallery w:val="Page Numbers (Bottom of Page)"/>
        <w:docPartUnique/>
      </w:docPartObj>
    </w:sdtPr>
    <w:sdtEndPr>
      <w:rPr>
        <w:noProof/>
      </w:rPr>
    </w:sdtEndPr>
    <w:sdtContent>
      <w:p w14:paraId="3F30041B" w14:textId="7D1390CD" w:rsidR="00752EEF" w:rsidRDefault="00752E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9348F6" w14:textId="77777777" w:rsidR="00752EEF" w:rsidRDefault="00752E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96EE8C" w14:textId="77777777" w:rsidR="00525B9A" w:rsidRDefault="00525B9A">
      <w:pPr>
        <w:spacing w:after="0" w:line="240" w:lineRule="auto"/>
      </w:pPr>
      <w:r>
        <w:separator/>
      </w:r>
    </w:p>
  </w:footnote>
  <w:footnote w:type="continuationSeparator" w:id="0">
    <w:p w14:paraId="7A877F83" w14:textId="77777777" w:rsidR="00525B9A" w:rsidRDefault="00525B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7D03E" w14:textId="2436F936" w:rsidR="00752EEF" w:rsidRDefault="00752EEF">
    <w:pPr>
      <w:pStyle w:val="Header"/>
    </w:pPr>
    <w:r>
      <w:t>Sammy Mehtar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C1003"/>
    <w:multiLevelType w:val="hybridMultilevel"/>
    <w:tmpl w:val="DA78D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45C4E"/>
    <w:multiLevelType w:val="hybridMultilevel"/>
    <w:tmpl w:val="CD44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C7A52"/>
    <w:multiLevelType w:val="hybridMultilevel"/>
    <w:tmpl w:val="EADED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990307"/>
    <w:multiLevelType w:val="hybridMultilevel"/>
    <w:tmpl w:val="B156D4B2"/>
    <w:lvl w:ilvl="0" w:tplc="45A2E500">
      <w:start w:val="1"/>
      <w:numFmt w:val="bullet"/>
      <w:lvlText w:val="•"/>
      <w:lvlJc w:val="left"/>
      <w:pPr>
        <w:tabs>
          <w:tab w:val="num" w:pos="720"/>
        </w:tabs>
        <w:ind w:left="720" w:hanging="360"/>
      </w:pPr>
      <w:rPr>
        <w:rFonts w:ascii="Arial" w:hAnsi="Arial" w:hint="default"/>
      </w:rPr>
    </w:lvl>
    <w:lvl w:ilvl="1" w:tplc="D200E34E" w:tentative="1">
      <w:start w:val="1"/>
      <w:numFmt w:val="bullet"/>
      <w:lvlText w:val="•"/>
      <w:lvlJc w:val="left"/>
      <w:pPr>
        <w:tabs>
          <w:tab w:val="num" w:pos="1440"/>
        </w:tabs>
        <w:ind w:left="1440" w:hanging="360"/>
      </w:pPr>
      <w:rPr>
        <w:rFonts w:ascii="Arial" w:hAnsi="Arial" w:hint="default"/>
      </w:rPr>
    </w:lvl>
    <w:lvl w:ilvl="2" w:tplc="EA66F47A" w:tentative="1">
      <w:start w:val="1"/>
      <w:numFmt w:val="bullet"/>
      <w:lvlText w:val="•"/>
      <w:lvlJc w:val="left"/>
      <w:pPr>
        <w:tabs>
          <w:tab w:val="num" w:pos="2160"/>
        </w:tabs>
        <w:ind w:left="2160" w:hanging="360"/>
      </w:pPr>
      <w:rPr>
        <w:rFonts w:ascii="Arial" w:hAnsi="Arial" w:hint="default"/>
      </w:rPr>
    </w:lvl>
    <w:lvl w:ilvl="3" w:tplc="83188DD4" w:tentative="1">
      <w:start w:val="1"/>
      <w:numFmt w:val="bullet"/>
      <w:lvlText w:val="•"/>
      <w:lvlJc w:val="left"/>
      <w:pPr>
        <w:tabs>
          <w:tab w:val="num" w:pos="2880"/>
        </w:tabs>
        <w:ind w:left="2880" w:hanging="360"/>
      </w:pPr>
      <w:rPr>
        <w:rFonts w:ascii="Arial" w:hAnsi="Arial" w:hint="default"/>
      </w:rPr>
    </w:lvl>
    <w:lvl w:ilvl="4" w:tplc="93C8ED1E" w:tentative="1">
      <w:start w:val="1"/>
      <w:numFmt w:val="bullet"/>
      <w:lvlText w:val="•"/>
      <w:lvlJc w:val="left"/>
      <w:pPr>
        <w:tabs>
          <w:tab w:val="num" w:pos="3600"/>
        </w:tabs>
        <w:ind w:left="3600" w:hanging="360"/>
      </w:pPr>
      <w:rPr>
        <w:rFonts w:ascii="Arial" w:hAnsi="Arial" w:hint="default"/>
      </w:rPr>
    </w:lvl>
    <w:lvl w:ilvl="5" w:tplc="17A67B1A" w:tentative="1">
      <w:start w:val="1"/>
      <w:numFmt w:val="bullet"/>
      <w:lvlText w:val="•"/>
      <w:lvlJc w:val="left"/>
      <w:pPr>
        <w:tabs>
          <w:tab w:val="num" w:pos="4320"/>
        </w:tabs>
        <w:ind w:left="4320" w:hanging="360"/>
      </w:pPr>
      <w:rPr>
        <w:rFonts w:ascii="Arial" w:hAnsi="Arial" w:hint="default"/>
      </w:rPr>
    </w:lvl>
    <w:lvl w:ilvl="6" w:tplc="2F30985A" w:tentative="1">
      <w:start w:val="1"/>
      <w:numFmt w:val="bullet"/>
      <w:lvlText w:val="•"/>
      <w:lvlJc w:val="left"/>
      <w:pPr>
        <w:tabs>
          <w:tab w:val="num" w:pos="5040"/>
        </w:tabs>
        <w:ind w:left="5040" w:hanging="360"/>
      </w:pPr>
      <w:rPr>
        <w:rFonts w:ascii="Arial" w:hAnsi="Arial" w:hint="default"/>
      </w:rPr>
    </w:lvl>
    <w:lvl w:ilvl="7" w:tplc="4E2EA8BC" w:tentative="1">
      <w:start w:val="1"/>
      <w:numFmt w:val="bullet"/>
      <w:lvlText w:val="•"/>
      <w:lvlJc w:val="left"/>
      <w:pPr>
        <w:tabs>
          <w:tab w:val="num" w:pos="5760"/>
        </w:tabs>
        <w:ind w:left="5760" w:hanging="360"/>
      </w:pPr>
      <w:rPr>
        <w:rFonts w:ascii="Arial" w:hAnsi="Arial" w:hint="default"/>
      </w:rPr>
    </w:lvl>
    <w:lvl w:ilvl="8" w:tplc="D174DB2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8FD269C"/>
    <w:multiLevelType w:val="hybridMultilevel"/>
    <w:tmpl w:val="D654F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3313BA"/>
    <w:multiLevelType w:val="hybridMultilevel"/>
    <w:tmpl w:val="D244F952"/>
    <w:lvl w:ilvl="0" w:tplc="D3F6118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19271A"/>
    <w:multiLevelType w:val="hybridMultilevel"/>
    <w:tmpl w:val="49105542"/>
    <w:lvl w:ilvl="0" w:tplc="9FA88B1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AA6625"/>
    <w:multiLevelType w:val="hybridMultilevel"/>
    <w:tmpl w:val="C4B63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9E1AA3"/>
    <w:multiLevelType w:val="hybridMultilevel"/>
    <w:tmpl w:val="1FB01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F75B60"/>
    <w:multiLevelType w:val="hybridMultilevel"/>
    <w:tmpl w:val="D244F952"/>
    <w:lvl w:ilvl="0" w:tplc="D3F6118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9B5302"/>
    <w:multiLevelType w:val="hybridMultilevel"/>
    <w:tmpl w:val="5150F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6"/>
  </w:num>
  <w:num w:numId="4">
    <w:abstractNumId w:val="7"/>
  </w:num>
  <w:num w:numId="5">
    <w:abstractNumId w:val="0"/>
  </w:num>
  <w:num w:numId="6">
    <w:abstractNumId w:val="1"/>
  </w:num>
  <w:num w:numId="7">
    <w:abstractNumId w:val="10"/>
  </w:num>
  <w:num w:numId="8">
    <w:abstractNumId w:val="2"/>
  </w:num>
  <w:num w:numId="9">
    <w:abstractNumId w:val="4"/>
  </w:num>
  <w:num w:numId="10">
    <w:abstractNumId w:val="3"/>
  </w:num>
  <w:num w:numId="1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my Mehtar">
    <w15:presenceInfo w15:providerId="Windows Live" w15:userId="7d77cc2138147a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453"/>
    <w:rsid w:val="00000210"/>
    <w:rsid w:val="00002231"/>
    <w:rsid w:val="00002998"/>
    <w:rsid w:val="00002F2F"/>
    <w:rsid w:val="00006729"/>
    <w:rsid w:val="0001467A"/>
    <w:rsid w:val="000176DC"/>
    <w:rsid w:val="000204EF"/>
    <w:rsid w:val="00026976"/>
    <w:rsid w:val="000320BA"/>
    <w:rsid w:val="0003492E"/>
    <w:rsid w:val="00034BBA"/>
    <w:rsid w:val="00034F05"/>
    <w:rsid w:val="00036EB3"/>
    <w:rsid w:val="00044CAE"/>
    <w:rsid w:val="00044CD7"/>
    <w:rsid w:val="000469B1"/>
    <w:rsid w:val="000469E9"/>
    <w:rsid w:val="0004717C"/>
    <w:rsid w:val="0004765D"/>
    <w:rsid w:val="00054664"/>
    <w:rsid w:val="000558E3"/>
    <w:rsid w:val="0005645D"/>
    <w:rsid w:val="000571B2"/>
    <w:rsid w:val="000607E2"/>
    <w:rsid w:val="00061CDB"/>
    <w:rsid w:val="000654C3"/>
    <w:rsid w:val="000656E2"/>
    <w:rsid w:val="00067834"/>
    <w:rsid w:val="00072A99"/>
    <w:rsid w:val="000764FC"/>
    <w:rsid w:val="000767C0"/>
    <w:rsid w:val="00077CA4"/>
    <w:rsid w:val="00080424"/>
    <w:rsid w:val="0008209E"/>
    <w:rsid w:val="00082DE4"/>
    <w:rsid w:val="00083872"/>
    <w:rsid w:val="00086233"/>
    <w:rsid w:val="000862AA"/>
    <w:rsid w:val="00087798"/>
    <w:rsid w:val="000910E4"/>
    <w:rsid w:val="00093786"/>
    <w:rsid w:val="000A15FA"/>
    <w:rsid w:val="000A3AF6"/>
    <w:rsid w:val="000A49BB"/>
    <w:rsid w:val="000B0F3A"/>
    <w:rsid w:val="000B1C6E"/>
    <w:rsid w:val="000B2B36"/>
    <w:rsid w:val="000B3164"/>
    <w:rsid w:val="000B6980"/>
    <w:rsid w:val="000C0B0B"/>
    <w:rsid w:val="000C25FB"/>
    <w:rsid w:val="000D0AC1"/>
    <w:rsid w:val="000D11AE"/>
    <w:rsid w:val="000D221E"/>
    <w:rsid w:val="000D226A"/>
    <w:rsid w:val="000E0B9C"/>
    <w:rsid w:val="000E255A"/>
    <w:rsid w:val="000E2A2C"/>
    <w:rsid w:val="000F1453"/>
    <w:rsid w:val="000F4E9F"/>
    <w:rsid w:val="000F50C6"/>
    <w:rsid w:val="0010056E"/>
    <w:rsid w:val="00102FC1"/>
    <w:rsid w:val="001042E1"/>
    <w:rsid w:val="001048E7"/>
    <w:rsid w:val="00104EEE"/>
    <w:rsid w:val="0010686B"/>
    <w:rsid w:val="0011206C"/>
    <w:rsid w:val="00112453"/>
    <w:rsid w:val="00114910"/>
    <w:rsid w:val="001166C5"/>
    <w:rsid w:val="00117B9B"/>
    <w:rsid w:val="00117D13"/>
    <w:rsid w:val="00117FE8"/>
    <w:rsid w:val="00121532"/>
    <w:rsid w:val="0012185F"/>
    <w:rsid w:val="00122164"/>
    <w:rsid w:val="00123E0A"/>
    <w:rsid w:val="001246C7"/>
    <w:rsid w:val="00124A77"/>
    <w:rsid w:val="001303D4"/>
    <w:rsid w:val="00134110"/>
    <w:rsid w:val="00136CD3"/>
    <w:rsid w:val="00140C59"/>
    <w:rsid w:val="001466B3"/>
    <w:rsid w:val="00146B98"/>
    <w:rsid w:val="00152ED6"/>
    <w:rsid w:val="00153CC0"/>
    <w:rsid w:val="00154AA8"/>
    <w:rsid w:val="00156DF3"/>
    <w:rsid w:val="001573E8"/>
    <w:rsid w:val="001606D8"/>
    <w:rsid w:val="00161485"/>
    <w:rsid w:val="00161FB8"/>
    <w:rsid w:val="00162FD6"/>
    <w:rsid w:val="00166C7D"/>
    <w:rsid w:val="001716C5"/>
    <w:rsid w:val="00174AAE"/>
    <w:rsid w:val="00181595"/>
    <w:rsid w:val="001833BE"/>
    <w:rsid w:val="001905C7"/>
    <w:rsid w:val="0019344F"/>
    <w:rsid w:val="0019424C"/>
    <w:rsid w:val="00195CFC"/>
    <w:rsid w:val="00196616"/>
    <w:rsid w:val="00197104"/>
    <w:rsid w:val="00197747"/>
    <w:rsid w:val="001A20F3"/>
    <w:rsid w:val="001A2385"/>
    <w:rsid w:val="001A3166"/>
    <w:rsid w:val="001A6251"/>
    <w:rsid w:val="001A6779"/>
    <w:rsid w:val="001A7775"/>
    <w:rsid w:val="001B0942"/>
    <w:rsid w:val="001B57D5"/>
    <w:rsid w:val="001C105D"/>
    <w:rsid w:val="001C1C97"/>
    <w:rsid w:val="001C2490"/>
    <w:rsid w:val="001C2E29"/>
    <w:rsid w:val="001C5051"/>
    <w:rsid w:val="001E2A57"/>
    <w:rsid w:val="001E352A"/>
    <w:rsid w:val="001E4B70"/>
    <w:rsid w:val="001E613B"/>
    <w:rsid w:val="001F14F0"/>
    <w:rsid w:val="001F2044"/>
    <w:rsid w:val="001F3859"/>
    <w:rsid w:val="0020345B"/>
    <w:rsid w:val="002048FF"/>
    <w:rsid w:val="002246D5"/>
    <w:rsid w:val="002307EF"/>
    <w:rsid w:val="002372EE"/>
    <w:rsid w:val="0024068A"/>
    <w:rsid w:val="0024083E"/>
    <w:rsid w:val="002464FA"/>
    <w:rsid w:val="00247091"/>
    <w:rsid w:val="002501CD"/>
    <w:rsid w:val="00252661"/>
    <w:rsid w:val="002649D4"/>
    <w:rsid w:val="002676E7"/>
    <w:rsid w:val="00277BDB"/>
    <w:rsid w:val="002823A2"/>
    <w:rsid w:val="0028379E"/>
    <w:rsid w:val="00283D82"/>
    <w:rsid w:val="0028523F"/>
    <w:rsid w:val="00286444"/>
    <w:rsid w:val="00286707"/>
    <w:rsid w:val="00287CF8"/>
    <w:rsid w:val="0029403F"/>
    <w:rsid w:val="0029426D"/>
    <w:rsid w:val="00297613"/>
    <w:rsid w:val="002A56F5"/>
    <w:rsid w:val="002B2BB6"/>
    <w:rsid w:val="002B3010"/>
    <w:rsid w:val="002B4B15"/>
    <w:rsid w:val="002B6A64"/>
    <w:rsid w:val="002C6692"/>
    <w:rsid w:val="002D100F"/>
    <w:rsid w:val="002D1468"/>
    <w:rsid w:val="002D16CF"/>
    <w:rsid w:val="002D5244"/>
    <w:rsid w:val="002D5312"/>
    <w:rsid w:val="002D535E"/>
    <w:rsid w:val="002E0577"/>
    <w:rsid w:val="002E195C"/>
    <w:rsid w:val="002E2061"/>
    <w:rsid w:val="002E4ADA"/>
    <w:rsid w:val="002E5152"/>
    <w:rsid w:val="002E5171"/>
    <w:rsid w:val="002E5658"/>
    <w:rsid w:val="002E5A80"/>
    <w:rsid w:val="002E6CA1"/>
    <w:rsid w:val="002F09E1"/>
    <w:rsid w:val="002F2B03"/>
    <w:rsid w:val="002F3923"/>
    <w:rsid w:val="002F5B3A"/>
    <w:rsid w:val="00300F2F"/>
    <w:rsid w:val="00307FBC"/>
    <w:rsid w:val="003106E2"/>
    <w:rsid w:val="00312639"/>
    <w:rsid w:val="0031323C"/>
    <w:rsid w:val="003207D8"/>
    <w:rsid w:val="00321641"/>
    <w:rsid w:val="00326FFA"/>
    <w:rsid w:val="0032714F"/>
    <w:rsid w:val="00330DEF"/>
    <w:rsid w:val="003317FA"/>
    <w:rsid w:val="0033331E"/>
    <w:rsid w:val="00336F04"/>
    <w:rsid w:val="003370CA"/>
    <w:rsid w:val="003402D7"/>
    <w:rsid w:val="00341065"/>
    <w:rsid w:val="00342700"/>
    <w:rsid w:val="00343F80"/>
    <w:rsid w:val="00345526"/>
    <w:rsid w:val="00345AED"/>
    <w:rsid w:val="003465AF"/>
    <w:rsid w:val="003543E1"/>
    <w:rsid w:val="003545DB"/>
    <w:rsid w:val="00356B79"/>
    <w:rsid w:val="00357344"/>
    <w:rsid w:val="00360EE2"/>
    <w:rsid w:val="00361FED"/>
    <w:rsid w:val="0036203A"/>
    <w:rsid w:val="00365E87"/>
    <w:rsid w:val="00367A1E"/>
    <w:rsid w:val="00370E54"/>
    <w:rsid w:val="003717A2"/>
    <w:rsid w:val="00374E49"/>
    <w:rsid w:val="003760CE"/>
    <w:rsid w:val="00376285"/>
    <w:rsid w:val="00376DD8"/>
    <w:rsid w:val="003834E1"/>
    <w:rsid w:val="0038352B"/>
    <w:rsid w:val="003838B7"/>
    <w:rsid w:val="003851D3"/>
    <w:rsid w:val="0038600C"/>
    <w:rsid w:val="00387B0B"/>
    <w:rsid w:val="00387F24"/>
    <w:rsid w:val="00391383"/>
    <w:rsid w:val="003943A1"/>
    <w:rsid w:val="003946A3"/>
    <w:rsid w:val="003952E7"/>
    <w:rsid w:val="003972A8"/>
    <w:rsid w:val="003A0674"/>
    <w:rsid w:val="003A5547"/>
    <w:rsid w:val="003A5EF1"/>
    <w:rsid w:val="003A6839"/>
    <w:rsid w:val="003B1559"/>
    <w:rsid w:val="003B188B"/>
    <w:rsid w:val="003B2A38"/>
    <w:rsid w:val="003B4BCD"/>
    <w:rsid w:val="003B6107"/>
    <w:rsid w:val="003B6C13"/>
    <w:rsid w:val="003D05B8"/>
    <w:rsid w:val="003D1A7A"/>
    <w:rsid w:val="003D20B6"/>
    <w:rsid w:val="003D273E"/>
    <w:rsid w:val="003D3CD9"/>
    <w:rsid w:val="003D3D9C"/>
    <w:rsid w:val="003D5259"/>
    <w:rsid w:val="003D7758"/>
    <w:rsid w:val="003E01F0"/>
    <w:rsid w:val="003E18FB"/>
    <w:rsid w:val="003E2E67"/>
    <w:rsid w:val="003E365B"/>
    <w:rsid w:val="003E6F6F"/>
    <w:rsid w:val="003E76C6"/>
    <w:rsid w:val="003E7A2E"/>
    <w:rsid w:val="003E7AA9"/>
    <w:rsid w:val="003F0D4C"/>
    <w:rsid w:val="003F2C78"/>
    <w:rsid w:val="003F37FA"/>
    <w:rsid w:val="003F65BD"/>
    <w:rsid w:val="004001CC"/>
    <w:rsid w:val="0040441F"/>
    <w:rsid w:val="00404870"/>
    <w:rsid w:val="0040516A"/>
    <w:rsid w:val="004058FC"/>
    <w:rsid w:val="00405C23"/>
    <w:rsid w:val="00413BFA"/>
    <w:rsid w:val="00413F0C"/>
    <w:rsid w:val="004148A6"/>
    <w:rsid w:val="004167EA"/>
    <w:rsid w:val="00420530"/>
    <w:rsid w:val="00421953"/>
    <w:rsid w:val="00422702"/>
    <w:rsid w:val="00423735"/>
    <w:rsid w:val="00424976"/>
    <w:rsid w:val="00425F50"/>
    <w:rsid w:val="004275E9"/>
    <w:rsid w:val="00432780"/>
    <w:rsid w:val="0043447D"/>
    <w:rsid w:val="00444AB9"/>
    <w:rsid w:val="00446529"/>
    <w:rsid w:val="00450CB0"/>
    <w:rsid w:val="00454CE7"/>
    <w:rsid w:val="0045749F"/>
    <w:rsid w:val="0046379C"/>
    <w:rsid w:val="00463EF3"/>
    <w:rsid w:val="004702A0"/>
    <w:rsid w:val="0047360E"/>
    <w:rsid w:val="00481A93"/>
    <w:rsid w:val="00482CE2"/>
    <w:rsid w:val="00482F20"/>
    <w:rsid w:val="00484E8B"/>
    <w:rsid w:val="00485BAD"/>
    <w:rsid w:val="0048668E"/>
    <w:rsid w:val="00494D7D"/>
    <w:rsid w:val="004963BD"/>
    <w:rsid w:val="00496DEF"/>
    <w:rsid w:val="004A0069"/>
    <w:rsid w:val="004A3012"/>
    <w:rsid w:val="004A5DF8"/>
    <w:rsid w:val="004B16D5"/>
    <w:rsid w:val="004B2F67"/>
    <w:rsid w:val="004B40FC"/>
    <w:rsid w:val="004B747E"/>
    <w:rsid w:val="004B7F95"/>
    <w:rsid w:val="004C1F84"/>
    <w:rsid w:val="004C46E6"/>
    <w:rsid w:val="004C6903"/>
    <w:rsid w:val="004D2E3D"/>
    <w:rsid w:val="004D45A0"/>
    <w:rsid w:val="004D6BCA"/>
    <w:rsid w:val="004E241A"/>
    <w:rsid w:val="004E4045"/>
    <w:rsid w:val="004E5E02"/>
    <w:rsid w:val="004E712C"/>
    <w:rsid w:val="004F03D8"/>
    <w:rsid w:val="004F0CD2"/>
    <w:rsid w:val="004F64BE"/>
    <w:rsid w:val="005021C5"/>
    <w:rsid w:val="005046E0"/>
    <w:rsid w:val="00511FC4"/>
    <w:rsid w:val="005128BD"/>
    <w:rsid w:val="00517739"/>
    <w:rsid w:val="00522F37"/>
    <w:rsid w:val="00525B9A"/>
    <w:rsid w:val="005260E5"/>
    <w:rsid w:val="005321FE"/>
    <w:rsid w:val="0053426D"/>
    <w:rsid w:val="00534394"/>
    <w:rsid w:val="00541205"/>
    <w:rsid w:val="005426DE"/>
    <w:rsid w:val="00542D87"/>
    <w:rsid w:val="00544B9A"/>
    <w:rsid w:val="005533CD"/>
    <w:rsid w:val="00554F1A"/>
    <w:rsid w:val="0055762B"/>
    <w:rsid w:val="005608DF"/>
    <w:rsid w:val="00567E64"/>
    <w:rsid w:val="00570BB0"/>
    <w:rsid w:val="00570EA1"/>
    <w:rsid w:val="00571BF6"/>
    <w:rsid w:val="00571C2F"/>
    <w:rsid w:val="00572DF8"/>
    <w:rsid w:val="0057404E"/>
    <w:rsid w:val="00574903"/>
    <w:rsid w:val="00575443"/>
    <w:rsid w:val="00575C1F"/>
    <w:rsid w:val="00575DEA"/>
    <w:rsid w:val="00576962"/>
    <w:rsid w:val="0058067F"/>
    <w:rsid w:val="00580E7D"/>
    <w:rsid w:val="0058280E"/>
    <w:rsid w:val="005872BE"/>
    <w:rsid w:val="005902E6"/>
    <w:rsid w:val="005931D3"/>
    <w:rsid w:val="0059387E"/>
    <w:rsid w:val="00596088"/>
    <w:rsid w:val="005A0797"/>
    <w:rsid w:val="005A1D13"/>
    <w:rsid w:val="005A38E7"/>
    <w:rsid w:val="005A6200"/>
    <w:rsid w:val="005A7182"/>
    <w:rsid w:val="005B0165"/>
    <w:rsid w:val="005B0A9B"/>
    <w:rsid w:val="005B34C6"/>
    <w:rsid w:val="005B48BF"/>
    <w:rsid w:val="005B5098"/>
    <w:rsid w:val="005B53F3"/>
    <w:rsid w:val="005B57D5"/>
    <w:rsid w:val="005B66B5"/>
    <w:rsid w:val="005C39F4"/>
    <w:rsid w:val="005C4AC0"/>
    <w:rsid w:val="005C5036"/>
    <w:rsid w:val="005C5AFE"/>
    <w:rsid w:val="005C7E45"/>
    <w:rsid w:val="005D0724"/>
    <w:rsid w:val="005D219E"/>
    <w:rsid w:val="005D2229"/>
    <w:rsid w:val="005D5713"/>
    <w:rsid w:val="005D7327"/>
    <w:rsid w:val="005E2798"/>
    <w:rsid w:val="005E2F1C"/>
    <w:rsid w:val="005E61D0"/>
    <w:rsid w:val="005F012C"/>
    <w:rsid w:val="005F1BE6"/>
    <w:rsid w:val="005F33F7"/>
    <w:rsid w:val="005F4745"/>
    <w:rsid w:val="005F4A4F"/>
    <w:rsid w:val="005F63A5"/>
    <w:rsid w:val="005F7686"/>
    <w:rsid w:val="005F7BFF"/>
    <w:rsid w:val="006011F9"/>
    <w:rsid w:val="00603801"/>
    <w:rsid w:val="0060548F"/>
    <w:rsid w:val="006060DB"/>
    <w:rsid w:val="006221C5"/>
    <w:rsid w:val="00622284"/>
    <w:rsid w:val="00624BD7"/>
    <w:rsid w:val="00624DCD"/>
    <w:rsid w:val="00626BCB"/>
    <w:rsid w:val="006314F1"/>
    <w:rsid w:val="006319D0"/>
    <w:rsid w:val="00633A96"/>
    <w:rsid w:val="00636B69"/>
    <w:rsid w:val="0064088E"/>
    <w:rsid w:val="00640BB1"/>
    <w:rsid w:val="006416BE"/>
    <w:rsid w:val="006429D6"/>
    <w:rsid w:val="00645370"/>
    <w:rsid w:val="006475A1"/>
    <w:rsid w:val="0065159D"/>
    <w:rsid w:val="00654335"/>
    <w:rsid w:val="00660064"/>
    <w:rsid w:val="00662B8A"/>
    <w:rsid w:val="00663FE5"/>
    <w:rsid w:val="006647AF"/>
    <w:rsid w:val="00665B5B"/>
    <w:rsid w:val="0067152C"/>
    <w:rsid w:val="00671A2D"/>
    <w:rsid w:val="00675427"/>
    <w:rsid w:val="006774B9"/>
    <w:rsid w:val="00677654"/>
    <w:rsid w:val="00680196"/>
    <w:rsid w:val="006822AF"/>
    <w:rsid w:val="0068240F"/>
    <w:rsid w:val="006826D7"/>
    <w:rsid w:val="00690269"/>
    <w:rsid w:val="0069449C"/>
    <w:rsid w:val="00694802"/>
    <w:rsid w:val="006948B0"/>
    <w:rsid w:val="006960B8"/>
    <w:rsid w:val="006979E4"/>
    <w:rsid w:val="006A0896"/>
    <w:rsid w:val="006A2137"/>
    <w:rsid w:val="006A6ED9"/>
    <w:rsid w:val="006B08CA"/>
    <w:rsid w:val="006B180E"/>
    <w:rsid w:val="006B2762"/>
    <w:rsid w:val="006B408F"/>
    <w:rsid w:val="006B4481"/>
    <w:rsid w:val="006B4CC9"/>
    <w:rsid w:val="006B6020"/>
    <w:rsid w:val="006B7228"/>
    <w:rsid w:val="006B72E2"/>
    <w:rsid w:val="006C2E6A"/>
    <w:rsid w:val="006C3416"/>
    <w:rsid w:val="006C407B"/>
    <w:rsid w:val="006C5C44"/>
    <w:rsid w:val="006C7026"/>
    <w:rsid w:val="006D054D"/>
    <w:rsid w:val="006D2038"/>
    <w:rsid w:val="006D2767"/>
    <w:rsid w:val="006D3655"/>
    <w:rsid w:val="006D509F"/>
    <w:rsid w:val="006D5EA6"/>
    <w:rsid w:val="006D5EDC"/>
    <w:rsid w:val="006D779E"/>
    <w:rsid w:val="006E1201"/>
    <w:rsid w:val="006E5F2C"/>
    <w:rsid w:val="006F10B4"/>
    <w:rsid w:val="006F21FE"/>
    <w:rsid w:val="006F7530"/>
    <w:rsid w:val="006F79CD"/>
    <w:rsid w:val="00701236"/>
    <w:rsid w:val="00702023"/>
    <w:rsid w:val="007021C4"/>
    <w:rsid w:val="007035AE"/>
    <w:rsid w:val="00703B58"/>
    <w:rsid w:val="00704C13"/>
    <w:rsid w:val="007060E2"/>
    <w:rsid w:val="00707B1E"/>
    <w:rsid w:val="00710799"/>
    <w:rsid w:val="00714BC5"/>
    <w:rsid w:val="007151E0"/>
    <w:rsid w:val="00715954"/>
    <w:rsid w:val="00715963"/>
    <w:rsid w:val="00716F4F"/>
    <w:rsid w:val="007176D7"/>
    <w:rsid w:val="00720764"/>
    <w:rsid w:val="00724013"/>
    <w:rsid w:val="00725912"/>
    <w:rsid w:val="007324E5"/>
    <w:rsid w:val="00733002"/>
    <w:rsid w:val="00734334"/>
    <w:rsid w:val="00735C21"/>
    <w:rsid w:val="0073770A"/>
    <w:rsid w:val="00741FCC"/>
    <w:rsid w:val="00742190"/>
    <w:rsid w:val="0074612F"/>
    <w:rsid w:val="00747462"/>
    <w:rsid w:val="00747A43"/>
    <w:rsid w:val="007508A3"/>
    <w:rsid w:val="0075299F"/>
    <w:rsid w:val="00752EEF"/>
    <w:rsid w:val="00755E45"/>
    <w:rsid w:val="007605A8"/>
    <w:rsid w:val="00760EB7"/>
    <w:rsid w:val="00761862"/>
    <w:rsid w:val="00764DD8"/>
    <w:rsid w:val="0076657F"/>
    <w:rsid w:val="00770F0E"/>
    <w:rsid w:val="00770F2D"/>
    <w:rsid w:val="00773A36"/>
    <w:rsid w:val="0077612C"/>
    <w:rsid w:val="00776EE0"/>
    <w:rsid w:val="0077727E"/>
    <w:rsid w:val="00783A8C"/>
    <w:rsid w:val="00783C9A"/>
    <w:rsid w:val="00783EAB"/>
    <w:rsid w:val="00786B5D"/>
    <w:rsid w:val="007908F0"/>
    <w:rsid w:val="00790C7E"/>
    <w:rsid w:val="00795071"/>
    <w:rsid w:val="00796BCE"/>
    <w:rsid w:val="007972E5"/>
    <w:rsid w:val="007A52C3"/>
    <w:rsid w:val="007A7698"/>
    <w:rsid w:val="007B1CA0"/>
    <w:rsid w:val="007B3F7A"/>
    <w:rsid w:val="007B649B"/>
    <w:rsid w:val="007B7FF9"/>
    <w:rsid w:val="007C063D"/>
    <w:rsid w:val="007C0BFB"/>
    <w:rsid w:val="007C6380"/>
    <w:rsid w:val="007C7C01"/>
    <w:rsid w:val="007D2C5B"/>
    <w:rsid w:val="007D48C0"/>
    <w:rsid w:val="007D4F29"/>
    <w:rsid w:val="007D5921"/>
    <w:rsid w:val="007D6D4F"/>
    <w:rsid w:val="007E4062"/>
    <w:rsid w:val="007E7BEB"/>
    <w:rsid w:val="007F01FD"/>
    <w:rsid w:val="007F064B"/>
    <w:rsid w:val="007F3E9E"/>
    <w:rsid w:val="0080059B"/>
    <w:rsid w:val="00803655"/>
    <w:rsid w:val="00803B95"/>
    <w:rsid w:val="00804EA2"/>
    <w:rsid w:val="00805462"/>
    <w:rsid w:val="00805D85"/>
    <w:rsid w:val="00807E88"/>
    <w:rsid w:val="00811AA7"/>
    <w:rsid w:val="00811CED"/>
    <w:rsid w:val="008127EC"/>
    <w:rsid w:val="00815C31"/>
    <w:rsid w:val="00816644"/>
    <w:rsid w:val="00816F60"/>
    <w:rsid w:val="00821BA0"/>
    <w:rsid w:val="008230A4"/>
    <w:rsid w:val="008269BB"/>
    <w:rsid w:val="00826A0A"/>
    <w:rsid w:val="00827551"/>
    <w:rsid w:val="00840623"/>
    <w:rsid w:val="00841744"/>
    <w:rsid w:val="00841DA8"/>
    <w:rsid w:val="00844A61"/>
    <w:rsid w:val="008467C9"/>
    <w:rsid w:val="0084705B"/>
    <w:rsid w:val="00847ED8"/>
    <w:rsid w:val="00851157"/>
    <w:rsid w:val="00851CE5"/>
    <w:rsid w:val="008524B4"/>
    <w:rsid w:val="008529EF"/>
    <w:rsid w:val="00852B20"/>
    <w:rsid w:val="00852D52"/>
    <w:rsid w:val="00854A36"/>
    <w:rsid w:val="00855033"/>
    <w:rsid w:val="00856DFC"/>
    <w:rsid w:val="00861DEB"/>
    <w:rsid w:val="0086298B"/>
    <w:rsid w:val="008630FA"/>
    <w:rsid w:val="00865D90"/>
    <w:rsid w:val="00866925"/>
    <w:rsid w:val="0086705C"/>
    <w:rsid w:val="008672FF"/>
    <w:rsid w:val="0086783E"/>
    <w:rsid w:val="00871B0D"/>
    <w:rsid w:val="00876D4C"/>
    <w:rsid w:val="0087750A"/>
    <w:rsid w:val="008816F4"/>
    <w:rsid w:val="008838DD"/>
    <w:rsid w:val="00883E54"/>
    <w:rsid w:val="008845AF"/>
    <w:rsid w:val="00886959"/>
    <w:rsid w:val="00887582"/>
    <w:rsid w:val="00887B48"/>
    <w:rsid w:val="00887FD1"/>
    <w:rsid w:val="00891B10"/>
    <w:rsid w:val="00896292"/>
    <w:rsid w:val="008A0AB3"/>
    <w:rsid w:val="008A3621"/>
    <w:rsid w:val="008B0572"/>
    <w:rsid w:val="008B251D"/>
    <w:rsid w:val="008B2AD1"/>
    <w:rsid w:val="008B43DB"/>
    <w:rsid w:val="008B5963"/>
    <w:rsid w:val="008B63B4"/>
    <w:rsid w:val="008B6CCD"/>
    <w:rsid w:val="008C0615"/>
    <w:rsid w:val="008C2CD0"/>
    <w:rsid w:val="008C419F"/>
    <w:rsid w:val="008C6F15"/>
    <w:rsid w:val="008C7E9A"/>
    <w:rsid w:val="008E1CC0"/>
    <w:rsid w:val="008E4188"/>
    <w:rsid w:val="008E47C5"/>
    <w:rsid w:val="008E52BF"/>
    <w:rsid w:val="008E5E78"/>
    <w:rsid w:val="008E74CD"/>
    <w:rsid w:val="008F2EC8"/>
    <w:rsid w:val="008F67DD"/>
    <w:rsid w:val="009009DE"/>
    <w:rsid w:val="009015C6"/>
    <w:rsid w:val="00902DAD"/>
    <w:rsid w:val="00903A46"/>
    <w:rsid w:val="0090405A"/>
    <w:rsid w:val="0091336B"/>
    <w:rsid w:val="00921886"/>
    <w:rsid w:val="00922227"/>
    <w:rsid w:val="00922448"/>
    <w:rsid w:val="0092489C"/>
    <w:rsid w:val="00931E7A"/>
    <w:rsid w:val="00934E1B"/>
    <w:rsid w:val="009362E1"/>
    <w:rsid w:val="00936456"/>
    <w:rsid w:val="009364A5"/>
    <w:rsid w:val="009407D5"/>
    <w:rsid w:val="00940FB4"/>
    <w:rsid w:val="00941CAC"/>
    <w:rsid w:val="00941EDB"/>
    <w:rsid w:val="00944A88"/>
    <w:rsid w:val="009469FA"/>
    <w:rsid w:val="00950AD1"/>
    <w:rsid w:val="00950E4E"/>
    <w:rsid w:val="00953CE6"/>
    <w:rsid w:val="00957066"/>
    <w:rsid w:val="009619AB"/>
    <w:rsid w:val="00963474"/>
    <w:rsid w:val="009641E7"/>
    <w:rsid w:val="009646F9"/>
    <w:rsid w:val="0096716C"/>
    <w:rsid w:val="00972813"/>
    <w:rsid w:val="00972838"/>
    <w:rsid w:val="009733A3"/>
    <w:rsid w:val="009738D5"/>
    <w:rsid w:val="00973F94"/>
    <w:rsid w:val="0098490E"/>
    <w:rsid w:val="00991EFC"/>
    <w:rsid w:val="00992D39"/>
    <w:rsid w:val="00996F88"/>
    <w:rsid w:val="009A0E0B"/>
    <w:rsid w:val="009A25B0"/>
    <w:rsid w:val="009A2BBF"/>
    <w:rsid w:val="009A7E00"/>
    <w:rsid w:val="009B1D28"/>
    <w:rsid w:val="009B25FF"/>
    <w:rsid w:val="009B280D"/>
    <w:rsid w:val="009B3059"/>
    <w:rsid w:val="009B4106"/>
    <w:rsid w:val="009B4AED"/>
    <w:rsid w:val="009C2BC6"/>
    <w:rsid w:val="009C30BB"/>
    <w:rsid w:val="009D00F2"/>
    <w:rsid w:val="009D2810"/>
    <w:rsid w:val="009D5976"/>
    <w:rsid w:val="009E0A3E"/>
    <w:rsid w:val="009E12F2"/>
    <w:rsid w:val="009E1658"/>
    <w:rsid w:val="009E1BF7"/>
    <w:rsid w:val="009E737E"/>
    <w:rsid w:val="009F08AA"/>
    <w:rsid w:val="009F0E7B"/>
    <w:rsid w:val="009F4E28"/>
    <w:rsid w:val="009F6131"/>
    <w:rsid w:val="00A0081D"/>
    <w:rsid w:val="00A027D1"/>
    <w:rsid w:val="00A04356"/>
    <w:rsid w:val="00A11630"/>
    <w:rsid w:val="00A175CC"/>
    <w:rsid w:val="00A17CC2"/>
    <w:rsid w:val="00A22B45"/>
    <w:rsid w:val="00A22E52"/>
    <w:rsid w:val="00A24C1C"/>
    <w:rsid w:val="00A27437"/>
    <w:rsid w:val="00A34688"/>
    <w:rsid w:val="00A37928"/>
    <w:rsid w:val="00A40734"/>
    <w:rsid w:val="00A42BF8"/>
    <w:rsid w:val="00A43FE4"/>
    <w:rsid w:val="00A52E9D"/>
    <w:rsid w:val="00A53584"/>
    <w:rsid w:val="00A54F3F"/>
    <w:rsid w:val="00A574DD"/>
    <w:rsid w:val="00A60A26"/>
    <w:rsid w:val="00A65A59"/>
    <w:rsid w:val="00A67D99"/>
    <w:rsid w:val="00A73084"/>
    <w:rsid w:val="00A773EB"/>
    <w:rsid w:val="00A80C79"/>
    <w:rsid w:val="00A852D4"/>
    <w:rsid w:val="00A86147"/>
    <w:rsid w:val="00A86C91"/>
    <w:rsid w:val="00A87B4A"/>
    <w:rsid w:val="00A9036D"/>
    <w:rsid w:val="00A9060E"/>
    <w:rsid w:val="00A920B0"/>
    <w:rsid w:val="00A961CD"/>
    <w:rsid w:val="00A9651C"/>
    <w:rsid w:val="00A96AA3"/>
    <w:rsid w:val="00AA26CE"/>
    <w:rsid w:val="00AA6337"/>
    <w:rsid w:val="00AA741E"/>
    <w:rsid w:val="00AB0F25"/>
    <w:rsid w:val="00AB12B3"/>
    <w:rsid w:val="00AB2506"/>
    <w:rsid w:val="00AB392C"/>
    <w:rsid w:val="00AB3AB7"/>
    <w:rsid w:val="00AB3E96"/>
    <w:rsid w:val="00AB57E1"/>
    <w:rsid w:val="00AB6039"/>
    <w:rsid w:val="00AB722B"/>
    <w:rsid w:val="00AB7FF8"/>
    <w:rsid w:val="00AC1441"/>
    <w:rsid w:val="00AC28DB"/>
    <w:rsid w:val="00AC39A1"/>
    <w:rsid w:val="00AC560A"/>
    <w:rsid w:val="00AC5ECD"/>
    <w:rsid w:val="00AC7D94"/>
    <w:rsid w:val="00AC7FE2"/>
    <w:rsid w:val="00AD0248"/>
    <w:rsid w:val="00AD044C"/>
    <w:rsid w:val="00AD1C89"/>
    <w:rsid w:val="00AD4427"/>
    <w:rsid w:val="00AD4A32"/>
    <w:rsid w:val="00AD5781"/>
    <w:rsid w:val="00AE245F"/>
    <w:rsid w:val="00AE2C5C"/>
    <w:rsid w:val="00AE6E7C"/>
    <w:rsid w:val="00AF1805"/>
    <w:rsid w:val="00AF4EA5"/>
    <w:rsid w:val="00AF7D5D"/>
    <w:rsid w:val="00B005BD"/>
    <w:rsid w:val="00B064D9"/>
    <w:rsid w:val="00B06E00"/>
    <w:rsid w:val="00B12B09"/>
    <w:rsid w:val="00B148A8"/>
    <w:rsid w:val="00B14947"/>
    <w:rsid w:val="00B16A0F"/>
    <w:rsid w:val="00B20BE6"/>
    <w:rsid w:val="00B21257"/>
    <w:rsid w:val="00B21B4C"/>
    <w:rsid w:val="00B2236B"/>
    <w:rsid w:val="00B265AB"/>
    <w:rsid w:val="00B3276B"/>
    <w:rsid w:val="00B3339C"/>
    <w:rsid w:val="00B35186"/>
    <w:rsid w:val="00B36CEE"/>
    <w:rsid w:val="00B43F8F"/>
    <w:rsid w:val="00B471F3"/>
    <w:rsid w:val="00B47561"/>
    <w:rsid w:val="00B50685"/>
    <w:rsid w:val="00B50CFD"/>
    <w:rsid w:val="00B52249"/>
    <w:rsid w:val="00B52272"/>
    <w:rsid w:val="00B541F1"/>
    <w:rsid w:val="00B56518"/>
    <w:rsid w:val="00B56A8D"/>
    <w:rsid w:val="00B60706"/>
    <w:rsid w:val="00B61675"/>
    <w:rsid w:val="00B64905"/>
    <w:rsid w:val="00B65E96"/>
    <w:rsid w:val="00B7215F"/>
    <w:rsid w:val="00B7507B"/>
    <w:rsid w:val="00B77090"/>
    <w:rsid w:val="00B81AC9"/>
    <w:rsid w:val="00B83576"/>
    <w:rsid w:val="00B912B4"/>
    <w:rsid w:val="00B91E51"/>
    <w:rsid w:val="00B931CC"/>
    <w:rsid w:val="00B94339"/>
    <w:rsid w:val="00B955CA"/>
    <w:rsid w:val="00B96D4E"/>
    <w:rsid w:val="00B9795B"/>
    <w:rsid w:val="00BA14BD"/>
    <w:rsid w:val="00BA14E2"/>
    <w:rsid w:val="00BA4D8C"/>
    <w:rsid w:val="00BA7915"/>
    <w:rsid w:val="00BB1EEA"/>
    <w:rsid w:val="00BB2C04"/>
    <w:rsid w:val="00BB6C09"/>
    <w:rsid w:val="00BB7A44"/>
    <w:rsid w:val="00BC5688"/>
    <w:rsid w:val="00BC5A3A"/>
    <w:rsid w:val="00BD030D"/>
    <w:rsid w:val="00BD0C81"/>
    <w:rsid w:val="00BD2F2A"/>
    <w:rsid w:val="00BD40A2"/>
    <w:rsid w:val="00BD40E5"/>
    <w:rsid w:val="00BD5692"/>
    <w:rsid w:val="00BE0111"/>
    <w:rsid w:val="00BE1BF8"/>
    <w:rsid w:val="00BE5756"/>
    <w:rsid w:val="00BE6CF4"/>
    <w:rsid w:val="00BE743A"/>
    <w:rsid w:val="00BE7E1D"/>
    <w:rsid w:val="00BF02A2"/>
    <w:rsid w:val="00BF106C"/>
    <w:rsid w:val="00BF2F4B"/>
    <w:rsid w:val="00BF50D7"/>
    <w:rsid w:val="00BF5D5A"/>
    <w:rsid w:val="00BF7D82"/>
    <w:rsid w:val="00C0176E"/>
    <w:rsid w:val="00C01E81"/>
    <w:rsid w:val="00C0467B"/>
    <w:rsid w:val="00C057E3"/>
    <w:rsid w:val="00C11490"/>
    <w:rsid w:val="00C13AA6"/>
    <w:rsid w:val="00C17026"/>
    <w:rsid w:val="00C20C19"/>
    <w:rsid w:val="00C216EC"/>
    <w:rsid w:val="00C25C95"/>
    <w:rsid w:val="00C26A57"/>
    <w:rsid w:val="00C35FE7"/>
    <w:rsid w:val="00C426AC"/>
    <w:rsid w:val="00C44001"/>
    <w:rsid w:val="00C4564F"/>
    <w:rsid w:val="00C459AE"/>
    <w:rsid w:val="00C45E8A"/>
    <w:rsid w:val="00C468CE"/>
    <w:rsid w:val="00C46C0A"/>
    <w:rsid w:val="00C46EC7"/>
    <w:rsid w:val="00C46FE7"/>
    <w:rsid w:val="00C50140"/>
    <w:rsid w:val="00C5318E"/>
    <w:rsid w:val="00C53559"/>
    <w:rsid w:val="00C55AC4"/>
    <w:rsid w:val="00C576E1"/>
    <w:rsid w:val="00C608E5"/>
    <w:rsid w:val="00C60919"/>
    <w:rsid w:val="00C60DB6"/>
    <w:rsid w:val="00C62474"/>
    <w:rsid w:val="00C62ECB"/>
    <w:rsid w:val="00C65D12"/>
    <w:rsid w:val="00C65FB3"/>
    <w:rsid w:val="00C675BB"/>
    <w:rsid w:val="00C70697"/>
    <w:rsid w:val="00C71523"/>
    <w:rsid w:val="00C71F6A"/>
    <w:rsid w:val="00C72772"/>
    <w:rsid w:val="00C72DEA"/>
    <w:rsid w:val="00C754E8"/>
    <w:rsid w:val="00C807ED"/>
    <w:rsid w:val="00C845F2"/>
    <w:rsid w:val="00C86253"/>
    <w:rsid w:val="00C86309"/>
    <w:rsid w:val="00C86A70"/>
    <w:rsid w:val="00C86C6B"/>
    <w:rsid w:val="00C87E75"/>
    <w:rsid w:val="00C91015"/>
    <w:rsid w:val="00C92EB4"/>
    <w:rsid w:val="00C938C1"/>
    <w:rsid w:val="00C943FB"/>
    <w:rsid w:val="00C9659A"/>
    <w:rsid w:val="00CA122C"/>
    <w:rsid w:val="00CA2D56"/>
    <w:rsid w:val="00CA339F"/>
    <w:rsid w:val="00CA7CB9"/>
    <w:rsid w:val="00CA7F0C"/>
    <w:rsid w:val="00CB0A29"/>
    <w:rsid w:val="00CB35CE"/>
    <w:rsid w:val="00CB4AF6"/>
    <w:rsid w:val="00CB733F"/>
    <w:rsid w:val="00CC4267"/>
    <w:rsid w:val="00CC619B"/>
    <w:rsid w:val="00CC6352"/>
    <w:rsid w:val="00CD7D0C"/>
    <w:rsid w:val="00CE0B89"/>
    <w:rsid w:val="00CE3527"/>
    <w:rsid w:val="00CE40F6"/>
    <w:rsid w:val="00CE4350"/>
    <w:rsid w:val="00CE4530"/>
    <w:rsid w:val="00CF04D1"/>
    <w:rsid w:val="00CF3B03"/>
    <w:rsid w:val="00CF41D6"/>
    <w:rsid w:val="00CF4BED"/>
    <w:rsid w:val="00CF7560"/>
    <w:rsid w:val="00D001C2"/>
    <w:rsid w:val="00D01161"/>
    <w:rsid w:val="00D011B6"/>
    <w:rsid w:val="00D012CA"/>
    <w:rsid w:val="00D04D63"/>
    <w:rsid w:val="00D06318"/>
    <w:rsid w:val="00D074D3"/>
    <w:rsid w:val="00D156CA"/>
    <w:rsid w:val="00D24E54"/>
    <w:rsid w:val="00D27E60"/>
    <w:rsid w:val="00D33E05"/>
    <w:rsid w:val="00D35341"/>
    <w:rsid w:val="00D422D0"/>
    <w:rsid w:val="00D4267B"/>
    <w:rsid w:val="00D4326B"/>
    <w:rsid w:val="00D4442C"/>
    <w:rsid w:val="00D44A85"/>
    <w:rsid w:val="00D4574D"/>
    <w:rsid w:val="00D45B7F"/>
    <w:rsid w:val="00D54429"/>
    <w:rsid w:val="00D54A68"/>
    <w:rsid w:val="00D5529B"/>
    <w:rsid w:val="00D55425"/>
    <w:rsid w:val="00D574AE"/>
    <w:rsid w:val="00D60B10"/>
    <w:rsid w:val="00D60D09"/>
    <w:rsid w:val="00D621CA"/>
    <w:rsid w:val="00D67AB4"/>
    <w:rsid w:val="00D76E80"/>
    <w:rsid w:val="00D8037D"/>
    <w:rsid w:val="00D808AD"/>
    <w:rsid w:val="00D81346"/>
    <w:rsid w:val="00D820E2"/>
    <w:rsid w:val="00D82C79"/>
    <w:rsid w:val="00D82D78"/>
    <w:rsid w:val="00D83266"/>
    <w:rsid w:val="00D854A1"/>
    <w:rsid w:val="00D85B6F"/>
    <w:rsid w:val="00D90167"/>
    <w:rsid w:val="00D908D8"/>
    <w:rsid w:val="00D90BE8"/>
    <w:rsid w:val="00D92A08"/>
    <w:rsid w:val="00D94197"/>
    <w:rsid w:val="00D95050"/>
    <w:rsid w:val="00D97208"/>
    <w:rsid w:val="00DA0BF8"/>
    <w:rsid w:val="00DA1C25"/>
    <w:rsid w:val="00DA3B77"/>
    <w:rsid w:val="00DA4594"/>
    <w:rsid w:val="00DB605C"/>
    <w:rsid w:val="00DB76A8"/>
    <w:rsid w:val="00DC1B74"/>
    <w:rsid w:val="00DC3EAC"/>
    <w:rsid w:val="00DC4985"/>
    <w:rsid w:val="00DD31D7"/>
    <w:rsid w:val="00DE0D17"/>
    <w:rsid w:val="00DE29E5"/>
    <w:rsid w:val="00DE3E0F"/>
    <w:rsid w:val="00DF0D40"/>
    <w:rsid w:val="00DF1C3F"/>
    <w:rsid w:val="00DF3CF5"/>
    <w:rsid w:val="00DF463B"/>
    <w:rsid w:val="00DF4D2E"/>
    <w:rsid w:val="00DF5F7E"/>
    <w:rsid w:val="00DF60C5"/>
    <w:rsid w:val="00DF6D4F"/>
    <w:rsid w:val="00E11BB0"/>
    <w:rsid w:val="00E14022"/>
    <w:rsid w:val="00E1669E"/>
    <w:rsid w:val="00E1741B"/>
    <w:rsid w:val="00E17954"/>
    <w:rsid w:val="00E21752"/>
    <w:rsid w:val="00E24D4E"/>
    <w:rsid w:val="00E260A2"/>
    <w:rsid w:val="00E333E8"/>
    <w:rsid w:val="00E36055"/>
    <w:rsid w:val="00E40C86"/>
    <w:rsid w:val="00E439C3"/>
    <w:rsid w:val="00E501ED"/>
    <w:rsid w:val="00E5080D"/>
    <w:rsid w:val="00E54720"/>
    <w:rsid w:val="00E54DA7"/>
    <w:rsid w:val="00E56327"/>
    <w:rsid w:val="00E6285F"/>
    <w:rsid w:val="00E671B7"/>
    <w:rsid w:val="00E710C4"/>
    <w:rsid w:val="00E74D7A"/>
    <w:rsid w:val="00E75164"/>
    <w:rsid w:val="00E84478"/>
    <w:rsid w:val="00E91D9B"/>
    <w:rsid w:val="00E91ECE"/>
    <w:rsid w:val="00E95AD8"/>
    <w:rsid w:val="00E96F14"/>
    <w:rsid w:val="00EA0EFD"/>
    <w:rsid w:val="00EA15BA"/>
    <w:rsid w:val="00EA7676"/>
    <w:rsid w:val="00EB5E14"/>
    <w:rsid w:val="00EB6372"/>
    <w:rsid w:val="00EB6E87"/>
    <w:rsid w:val="00EC0255"/>
    <w:rsid w:val="00EC13EF"/>
    <w:rsid w:val="00EC2FFA"/>
    <w:rsid w:val="00ED23D8"/>
    <w:rsid w:val="00ED4473"/>
    <w:rsid w:val="00ED466E"/>
    <w:rsid w:val="00ED7892"/>
    <w:rsid w:val="00EE1587"/>
    <w:rsid w:val="00EE65F7"/>
    <w:rsid w:val="00EF3986"/>
    <w:rsid w:val="00EF3E32"/>
    <w:rsid w:val="00EF6CE5"/>
    <w:rsid w:val="00F00CE5"/>
    <w:rsid w:val="00F01132"/>
    <w:rsid w:val="00F0615D"/>
    <w:rsid w:val="00F128E0"/>
    <w:rsid w:val="00F13912"/>
    <w:rsid w:val="00F174A7"/>
    <w:rsid w:val="00F22357"/>
    <w:rsid w:val="00F2320F"/>
    <w:rsid w:val="00F25533"/>
    <w:rsid w:val="00F26DEE"/>
    <w:rsid w:val="00F2766C"/>
    <w:rsid w:val="00F279A3"/>
    <w:rsid w:val="00F27CD7"/>
    <w:rsid w:val="00F3117D"/>
    <w:rsid w:val="00F405FA"/>
    <w:rsid w:val="00F42A45"/>
    <w:rsid w:val="00F44A28"/>
    <w:rsid w:val="00F46630"/>
    <w:rsid w:val="00F46EBD"/>
    <w:rsid w:val="00F47887"/>
    <w:rsid w:val="00F53299"/>
    <w:rsid w:val="00F539D7"/>
    <w:rsid w:val="00F55604"/>
    <w:rsid w:val="00F562EF"/>
    <w:rsid w:val="00F568CC"/>
    <w:rsid w:val="00F61654"/>
    <w:rsid w:val="00F64EDC"/>
    <w:rsid w:val="00F64F3D"/>
    <w:rsid w:val="00F718A3"/>
    <w:rsid w:val="00F719CE"/>
    <w:rsid w:val="00F830B5"/>
    <w:rsid w:val="00F84287"/>
    <w:rsid w:val="00F8680A"/>
    <w:rsid w:val="00F87AC8"/>
    <w:rsid w:val="00F903F7"/>
    <w:rsid w:val="00F917E7"/>
    <w:rsid w:val="00F92C01"/>
    <w:rsid w:val="00F93558"/>
    <w:rsid w:val="00F93C22"/>
    <w:rsid w:val="00F94D1A"/>
    <w:rsid w:val="00F96E36"/>
    <w:rsid w:val="00FA1BE5"/>
    <w:rsid w:val="00FA4E15"/>
    <w:rsid w:val="00FA4E60"/>
    <w:rsid w:val="00FA58CD"/>
    <w:rsid w:val="00FA6953"/>
    <w:rsid w:val="00FA6C7D"/>
    <w:rsid w:val="00FB07B6"/>
    <w:rsid w:val="00FB1C66"/>
    <w:rsid w:val="00FB693E"/>
    <w:rsid w:val="00FB7362"/>
    <w:rsid w:val="00FC1709"/>
    <w:rsid w:val="00FC3DB5"/>
    <w:rsid w:val="00FC797B"/>
    <w:rsid w:val="00FD2E9E"/>
    <w:rsid w:val="00FD6326"/>
    <w:rsid w:val="00FE25F5"/>
    <w:rsid w:val="00FE638C"/>
    <w:rsid w:val="00FE7098"/>
    <w:rsid w:val="00FF00E2"/>
    <w:rsid w:val="00FF3C0E"/>
    <w:rsid w:val="00FF3C5A"/>
    <w:rsid w:val="00FF6E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FBBA9"/>
  <w15:chartTrackingRefBased/>
  <w15:docId w15:val="{5535540C-54D8-0E4C-AFAC-DE20ED27D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0B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453"/>
    <w:pPr>
      <w:ind w:left="720"/>
      <w:contextualSpacing/>
    </w:pPr>
  </w:style>
  <w:style w:type="character" w:styleId="CommentReference">
    <w:name w:val="annotation reference"/>
    <w:basedOn w:val="DefaultParagraphFont"/>
    <w:uiPriority w:val="99"/>
    <w:semiHidden/>
    <w:unhideWhenUsed/>
    <w:rsid w:val="003E76C6"/>
    <w:rPr>
      <w:sz w:val="16"/>
      <w:szCs w:val="16"/>
    </w:rPr>
  </w:style>
  <w:style w:type="paragraph" w:styleId="CommentText">
    <w:name w:val="annotation text"/>
    <w:basedOn w:val="Normal"/>
    <w:link w:val="CommentTextChar"/>
    <w:uiPriority w:val="99"/>
    <w:semiHidden/>
    <w:unhideWhenUsed/>
    <w:rsid w:val="003E76C6"/>
    <w:pPr>
      <w:spacing w:line="240" w:lineRule="auto"/>
    </w:pPr>
    <w:rPr>
      <w:sz w:val="20"/>
      <w:szCs w:val="20"/>
    </w:rPr>
  </w:style>
  <w:style w:type="character" w:customStyle="1" w:styleId="CommentTextChar">
    <w:name w:val="Comment Text Char"/>
    <w:basedOn w:val="DefaultParagraphFont"/>
    <w:link w:val="CommentText"/>
    <w:uiPriority w:val="99"/>
    <w:semiHidden/>
    <w:rsid w:val="003E76C6"/>
    <w:rPr>
      <w:sz w:val="20"/>
      <w:szCs w:val="20"/>
    </w:rPr>
  </w:style>
  <w:style w:type="paragraph" w:styleId="BalloonText">
    <w:name w:val="Balloon Text"/>
    <w:basedOn w:val="Normal"/>
    <w:link w:val="BalloonTextChar"/>
    <w:uiPriority w:val="99"/>
    <w:semiHidden/>
    <w:unhideWhenUsed/>
    <w:rsid w:val="003E76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6C6"/>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54CE7"/>
    <w:rPr>
      <w:b/>
      <w:bCs/>
    </w:rPr>
  </w:style>
  <w:style w:type="character" w:customStyle="1" w:styleId="CommentSubjectChar">
    <w:name w:val="Comment Subject Char"/>
    <w:basedOn w:val="CommentTextChar"/>
    <w:link w:val="CommentSubject"/>
    <w:uiPriority w:val="99"/>
    <w:semiHidden/>
    <w:rsid w:val="00454CE7"/>
    <w:rPr>
      <w:b/>
      <w:bCs/>
      <w:sz w:val="20"/>
      <w:szCs w:val="20"/>
    </w:rPr>
  </w:style>
  <w:style w:type="table" w:styleId="GridTable4-Accent3">
    <w:name w:val="Grid Table 4 Accent 3"/>
    <w:basedOn w:val="TableNormal"/>
    <w:uiPriority w:val="49"/>
    <w:rsid w:val="00FC17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Essay">
    <w:name w:val="Essay"/>
    <w:basedOn w:val="Normal"/>
    <w:link w:val="EssayChar"/>
    <w:qFormat/>
    <w:rsid w:val="00764DD8"/>
    <w:pPr>
      <w:spacing w:line="360" w:lineRule="auto"/>
      <w:jc w:val="both"/>
    </w:pPr>
    <w:rPr>
      <w:rFonts w:ascii="Georgia" w:hAnsi="Georgia"/>
      <w:sz w:val="24"/>
      <w:szCs w:val="24"/>
    </w:rPr>
  </w:style>
  <w:style w:type="character" w:customStyle="1" w:styleId="EssayChar">
    <w:name w:val="Essay Char"/>
    <w:basedOn w:val="DefaultParagraphFont"/>
    <w:link w:val="Essay"/>
    <w:rsid w:val="00764DD8"/>
    <w:rPr>
      <w:rFonts w:ascii="Georgia" w:hAnsi="Georgia"/>
      <w:sz w:val="24"/>
      <w:szCs w:val="24"/>
    </w:rPr>
  </w:style>
  <w:style w:type="table" w:styleId="TableGrid">
    <w:name w:val="Table Grid"/>
    <w:basedOn w:val="TableNormal"/>
    <w:uiPriority w:val="39"/>
    <w:rsid w:val="00715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51E0"/>
    <w:pPr>
      <w:spacing w:after="200" w:line="240" w:lineRule="auto"/>
    </w:pPr>
    <w:rPr>
      <w:i/>
      <w:iCs/>
      <w:color w:val="44546A" w:themeColor="text2"/>
      <w:sz w:val="18"/>
      <w:szCs w:val="18"/>
    </w:rPr>
  </w:style>
  <w:style w:type="character" w:styleId="Hyperlink">
    <w:name w:val="Hyperlink"/>
    <w:basedOn w:val="DefaultParagraphFont"/>
    <w:uiPriority w:val="99"/>
    <w:unhideWhenUsed/>
    <w:rsid w:val="009738D5"/>
    <w:rPr>
      <w:color w:val="0563C1" w:themeColor="hyperlink"/>
      <w:u w:val="single"/>
    </w:rPr>
  </w:style>
  <w:style w:type="character" w:styleId="UnresolvedMention">
    <w:name w:val="Unresolved Mention"/>
    <w:basedOn w:val="DefaultParagraphFont"/>
    <w:uiPriority w:val="99"/>
    <w:semiHidden/>
    <w:unhideWhenUsed/>
    <w:rsid w:val="009738D5"/>
    <w:rPr>
      <w:color w:val="605E5C"/>
      <w:shd w:val="clear" w:color="auto" w:fill="E1DFDD"/>
    </w:rPr>
  </w:style>
  <w:style w:type="character" w:styleId="Strong">
    <w:name w:val="Strong"/>
    <w:basedOn w:val="DefaultParagraphFont"/>
    <w:uiPriority w:val="22"/>
    <w:qFormat/>
    <w:rsid w:val="00A852D4"/>
    <w:rPr>
      <w:b/>
      <w:bCs/>
    </w:rPr>
  </w:style>
  <w:style w:type="paragraph" w:styleId="HTMLPreformatted">
    <w:name w:val="HTML Preformatted"/>
    <w:basedOn w:val="Normal"/>
    <w:link w:val="HTMLPreformattedChar"/>
    <w:uiPriority w:val="99"/>
    <w:unhideWhenUsed/>
    <w:rsid w:val="006D50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D509F"/>
    <w:rPr>
      <w:rFonts w:ascii="Courier New" w:eastAsia="Times New Roman" w:hAnsi="Courier New" w:cs="Courier New"/>
      <w:sz w:val="20"/>
      <w:szCs w:val="20"/>
    </w:rPr>
  </w:style>
  <w:style w:type="paragraph" w:styleId="Header">
    <w:name w:val="header"/>
    <w:basedOn w:val="Normal"/>
    <w:link w:val="HeaderChar"/>
    <w:uiPriority w:val="99"/>
    <w:unhideWhenUsed/>
    <w:rsid w:val="00BB7A44"/>
    <w:pPr>
      <w:tabs>
        <w:tab w:val="center" w:pos="4320"/>
        <w:tab w:val="right" w:pos="8640"/>
      </w:tabs>
      <w:spacing w:after="0" w:line="240" w:lineRule="auto"/>
    </w:pPr>
  </w:style>
  <w:style w:type="character" w:customStyle="1" w:styleId="HeaderChar">
    <w:name w:val="Header Char"/>
    <w:basedOn w:val="DefaultParagraphFont"/>
    <w:link w:val="Header"/>
    <w:uiPriority w:val="99"/>
    <w:rsid w:val="00BB7A44"/>
  </w:style>
  <w:style w:type="paragraph" w:styleId="Footer">
    <w:name w:val="footer"/>
    <w:basedOn w:val="Normal"/>
    <w:link w:val="FooterChar"/>
    <w:uiPriority w:val="99"/>
    <w:unhideWhenUsed/>
    <w:rsid w:val="00BB7A44"/>
    <w:pPr>
      <w:tabs>
        <w:tab w:val="center" w:pos="4320"/>
        <w:tab w:val="right" w:pos="8640"/>
      </w:tabs>
      <w:spacing w:after="0" w:line="240" w:lineRule="auto"/>
    </w:pPr>
  </w:style>
  <w:style w:type="character" w:customStyle="1" w:styleId="FooterChar">
    <w:name w:val="Footer Char"/>
    <w:basedOn w:val="DefaultParagraphFont"/>
    <w:link w:val="Footer"/>
    <w:uiPriority w:val="99"/>
    <w:rsid w:val="00BB7A44"/>
  </w:style>
  <w:style w:type="character" w:styleId="HTMLCode">
    <w:name w:val="HTML Code"/>
    <w:basedOn w:val="DefaultParagraphFont"/>
    <w:uiPriority w:val="99"/>
    <w:semiHidden/>
    <w:unhideWhenUsed/>
    <w:rsid w:val="002D535E"/>
    <w:rPr>
      <w:rFonts w:ascii="Courier New" w:eastAsia="Times New Roman" w:hAnsi="Courier New" w:cs="Courier New"/>
      <w:sz w:val="20"/>
      <w:szCs w:val="20"/>
    </w:rPr>
  </w:style>
  <w:style w:type="character" w:customStyle="1" w:styleId="identifier">
    <w:name w:val="identifier"/>
    <w:basedOn w:val="DefaultParagraphFont"/>
    <w:rsid w:val="002D535E"/>
  </w:style>
  <w:style w:type="character" w:customStyle="1" w:styleId="paren">
    <w:name w:val="paren"/>
    <w:basedOn w:val="DefaultParagraphFont"/>
    <w:rsid w:val="002D535E"/>
  </w:style>
  <w:style w:type="character" w:customStyle="1" w:styleId="operator">
    <w:name w:val="operator"/>
    <w:basedOn w:val="DefaultParagraphFont"/>
    <w:rsid w:val="002D535E"/>
  </w:style>
  <w:style w:type="paragraph" w:styleId="NoSpacing">
    <w:name w:val="No Spacing"/>
    <w:uiPriority w:val="1"/>
    <w:qFormat/>
    <w:rsid w:val="008E5E78"/>
    <w:pPr>
      <w:spacing w:after="0" w:line="240" w:lineRule="auto"/>
    </w:pPr>
  </w:style>
  <w:style w:type="character" w:styleId="FollowedHyperlink">
    <w:name w:val="FollowedHyperlink"/>
    <w:basedOn w:val="DefaultParagraphFont"/>
    <w:uiPriority w:val="99"/>
    <w:semiHidden/>
    <w:unhideWhenUsed/>
    <w:rsid w:val="00A574DD"/>
    <w:rPr>
      <w:color w:val="954F72" w:themeColor="followedHyperlink"/>
      <w:u w:val="single"/>
    </w:rPr>
  </w:style>
  <w:style w:type="character" w:styleId="PlaceholderText">
    <w:name w:val="Placeholder Text"/>
    <w:basedOn w:val="DefaultParagraphFont"/>
    <w:uiPriority w:val="99"/>
    <w:semiHidden/>
    <w:rsid w:val="00413F0C"/>
    <w:rPr>
      <w:color w:val="808080"/>
    </w:rPr>
  </w:style>
  <w:style w:type="table" w:styleId="GridTable4-Accent1">
    <w:name w:val="Grid Table 4 Accent 1"/>
    <w:basedOn w:val="TableNormal"/>
    <w:uiPriority w:val="49"/>
    <w:rsid w:val="00851CE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aceconstant">
    <w:name w:val="ace_constant"/>
    <w:basedOn w:val="DefaultParagraphFont"/>
    <w:rsid w:val="000F4E9F"/>
  </w:style>
  <w:style w:type="paragraph" w:styleId="Revision">
    <w:name w:val="Revision"/>
    <w:hidden/>
    <w:uiPriority w:val="99"/>
    <w:semiHidden/>
    <w:rsid w:val="008A0AB3"/>
    <w:pPr>
      <w:spacing w:after="0" w:line="240" w:lineRule="auto"/>
    </w:pPr>
  </w:style>
  <w:style w:type="character" w:customStyle="1" w:styleId="gi">
    <w:name w:val="gi"/>
    <w:basedOn w:val="DefaultParagraphFont"/>
    <w:rsid w:val="00FD2E9E"/>
  </w:style>
  <w:style w:type="table" w:styleId="TableGridLight">
    <w:name w:val="Grid Table Light"/>
    <w:basedOn w:val="TableNormal"/>
    <w:uiPriority w:val="40"/>
    <w:rsid w:val="006F79C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neNumber">
    <w:name w:val="line number"/>
    <w:basedOn w:val="DefaultParagraphFont"/>
    <w:uiPriority w:val="99"/>
    <w:semiHidden/>
    <w:unhideWhenUsed/>
    <w:rsid w:val="00D24E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20371">
      <w:bodyDiv w:val="1"/>
      <w:marLeft w:val="0"/>
      <w:marRight w:val="0"/>
      <w:marTop w:val="0"/>
      <w:marBottom w:val="0"/>
      <w:divBdr>
        <w:top w:val="none" w:sz="0" w:space="0" w:color="auto"/>
        <w:left w:val="none" w:sz="0" w:space="0" w:color="auto"/>
        <w:bottom w:val="none" w:sz="0" w:space="0" w:color="auto"/>
        <w:right w:val="none" w:sz="0" w:space="0" w:color="auto"/>
      </w:divBdr>
      <w:divsChild>
        <w:div w:id="224226849">
          <w:marLeft w:val="0"/>
          <w:marRight w:val="0"/>
          <w:marTop w:val="0"/>
          <w:marBottom w:val="0"/>
          <w:divBdr>
            <w:top w:val="none" w:sz="0" w:space="0" w:color="auto"/>
            <w:left w:val="none" w:sz="0" w:space="0" w:color="auto"/>
            <w:bottom w:val="none" w:sz="0" w:space="0" w:color="auto"/>
            <w:right w:val="none" w:sz="0" w:space="0" w:color="auto"/>
          </w:divBdr>
        </w:div>
        <w:div w:id="276256306">
          <w:marLeft w:val="0"/>
          <w:marRight w:val="0"/>
          <w:marTop w:val="0"/>
          <w:marBottom w:val="0"/>
          <w:divBdr>
            <w:top w:val="none" w:sz="0" w:space="0" w:color="auto"/>
            <w:left w:val="none" w:sz="0" w:space="0" w:color="auto"/>
            <w:bottom w:val="none" w:sz="0" w:space="0" w:color="auto"/>
            <w:right w:val="none" w:sz="0" w:space="0" w:color="auto"/>
          </w:divBdr>
        </w:div>
        <w:div w:id="397869163">
          <w:marLeft w:val="0"/>
          <w:marRight w:val="0"/>
          <w:marTop w:val="0"/>
          <w:marBottom w:val="0"/>
          <w:divBdr>
            <w:top w:val="none" w:sz="0" w:space="0" w:color="auto"/>
            <w:left w:val="none" w:sz="0" w:space="0" w:color="auto"/>
            <w:bottom w:val="none" w:sz="0" w:space="0" w:color="auto"/>
            <w:right w:val="none" w:sz="0" w:space="0" w:color="auto"/>
          </w:divBdr>
        </w:div>
        <w:div w:id="467626236">
          <w:marLeft w:val="0"/>
          <w:marRight w:val="0"/>
          <w:marTop w:val="0"/>
          <w:marBottom w:val="0"/>
          <w:divBdr>
            <w:top w:val="none" w:sz="0" w:space="0" w:color="auto"/>
            <w:left w:val="none" w:sz="0" w:space="0" w:color="auto"/>
            <w:bottom w:val="none" w:sz="0" w:space="0" w:color="auto"/>
            <w:right w:val="none" w:sz="0" w:space="0" w:color="auto"/>
          </w:divBdr>
        </w:div>
        <w:div w:id="689142898">
          <w:marLeft w:val="0"/>
          <w:marRight w:val="0"/>
          <w:marTop w:val="0"/>
          <w:marBottom w:val="0"/>
          <w:divBdr>
            <w:top w:val="none" w:sz="0" w:space="0" w:color="auto"/>
            <w:left w:val="none" w:sz="0" w:space="0" w:color="auto"/>
            <w:bottom w:val="none" w:sz="0" w:space="0" w:color="auto"/>
            <w:right w:val="none" w:sz="0" w:space="0" w:color="auto"/>
          </w:divBdr>
        </w:div>
        <w:div w:id="931860183">
          <w:marLeft w:val="0"/>
          <w:marRight w:val="0"/>
          <w:marTop w:val="0"/>
          <w:marBottom w:val="0"/>
          <w:divBdr>
            <w:top w:val="none" w:sz="0" w:space="0" w:color="auto"/>
            <w:left w:val="none" w:sz="0" w:space="0" w:color="auto"/>
            <w:bottom w:val="none" w:sz="0" w:space="0" w:color="auto"/>
            <w:right w:val="none" w:sz="0" w:space="0" w:color="auto"/>
          </w:divBdr>
        </w:div>
        <w:div w:id="1205874004">
          <w:marLeft w:val="0"/>
          <w:marRight w:val="0"/>
          <w:marTop w:val="0"/>
          <w:marBottom w:val="0"/>
          <w:divBdr>
            <w:top w:val="none" w:sz="0" w:space="0" w:color="auto"/>
            <w:left w:val="none" w:sz="0" w:space="0" w:color="auto"/>
            <w:bottom w:val="none" w:sz="0" w:space="0" w:color="auto"/>
            <w:right w:val="none" w:sz="0" w:space="0" w:color="auto"/>
          </w:divBdr>
        </w:div>
        <w:div w:id="1246037974">
          <w:marLeft w:val="0"/>
          <w:marRight w:val="0"/>
          <w:marTop w:val="0"/>
          <w:marBottom w:val="0"/>
          <w:divBdr>
            <w:top w:val="none" w:sz="0" w:space="0" w:color="auto"/>
            <w:left w:val="none" w:sz="0" w:space="0" w:color="auto"/>
            <w:bottom w:val="none" w:sz="0" w:space="0" w:color="auto"/>
            <w:right w:val="none" w:sz="0" w:space="0" w:color="auto"/>
          </w:divBdr>
        </w:div>
        <w:div w:id="1486629080">
          <w:marLeft w:val="0"/>
          <w:marRight w:val="0"/>
          <w:marTop w:val="0"/>
          <w:marBottom w:val="0"/>
          <w:divBdr>
            <w:top w:val="none" w:sz="0" w:space="0" w:color="auto"/>
            <w:left w:val="none" w:sz="0" w:space="0" w:color="auto"/>
            <w:bottom w:val="none" w:sz="0" w:space="0" w:color="auto"/>
            <w:right w:val="none" w:sz="0" w:space="0" w:color="auto"/>
          </w:divBdr>
        </w:div>
        <w:div w:id="1620603272">
          <w:marLeft w:val="0"/>
          <w:marRight w:val="0"/>
          <w:marTop w:val="0"/>
          <w:marBottom w:val="0"/>
          <w:divBdr>
            <w:top w:val="none" w:sz="0" w:space="0" w:color="auto"/>
            <w:left w:val="none" w:sz="0" w:space="0" w:color="auto"/>
            <w:bottom w:val="none" w:sz="0" w:space="0" w:color="auto"/>
            <w:right w:val="none" w:sz="0" w:space="0" w:color="auto"/>
          </w:divBdr>
        </w:div>
        <w:div w:id="1795833667">
          <w:marLeft w:val="0"/>
          <w:marRight w:val="0"/>
          <w:marTop w:val="0"/>
          <w:marBottom w:val="0"/>
          <w:divBdr>
            <w:top w:val="none" w:sz="0" w:space="0" w:color="auto"/>
            <w:left w:val="none" w:sz="0" w:space="0" w:color="auto"/>
            <w:bottom w:val="none" w:sz="0" w:space="0" w:color="auto"/>
            <w:right w:val="none" w:sz="0" w:space="0" w:color="auto"/>
          </w:divBdr>
        </w:div>
        <w:div w:id="1800955596">
          <w:marLeft w:val="0"/>
          <w:marRight w:val="0"/>
          <w:marTop w:val="0"/>
          <w:marBottom w:val="0"/>
          <w:divBdr>
            <w:top w:val="none" w:sz="0" w:space="0" w:color="auto"/>
            <w:left w:val="none" w:sz="0" w:space="0" w:color="auto"/>
            <w:bottom w:val="none" w:sz="0" w:space="0" w:color="auto"/>
            <w:right w:val="none" w:sz="0" w:space="0" w:color="auto"/>
          </w:divBdr>
        </w:div>
      </w:divsChild>
    </w:div>
    <w:div w:id="70781029">
      <w:bodyDiv w:val="1"/>
      <w:marLeft w:val="0"/>
      <w:marRight w:val="0"/>
      <w:marTop w:val="0"/>
      <w:marBottom w:val="0"/>
      <w:divBdr>
        <w:top w:val="none" w:sz="0" w:space="0" w:color="auto"/>
        <w:left w:val="none" w:sz="0" w:space="0" w:color="auto"/>
        <w:bottom w:val="none" w:sz="0" w:space="0" w:color="auto"/>
        <w:right w:val="none" w:sz="0" w:space="0" w:color="auto"/>
      </w:divBdr>
    </w:div>
    <w:div w:id="74321964">
      <w:bodyDiv w:val="1"/>
      <w:marLeft w:val="0"/>
      <w:marRight w:val="0"/>
      <w:marTop w:val="0"/>
      <w:marBottom w:val="0"/>
      <w:divBdr>
        <w:top w:val="none" w:sz="0" w:space="0" w:color="auto"/>
        <w:left w:val="none" w:sz="0" w:space="0" w:color="auto"/>
        <w:bottom w:val="none" w:sz="0" w:space="0" w:color="auto"/>
        <w:right w:val="none" w:sz="0" w:space="0" w:color="auto"/>
      </w:divBdr>
    </w:div>
    <w:div w:id="83577625">
      <w:bodyDiv w:val="1"/>
      <w:marLeft w:val="0"/>
      <w:marRight w:val="0"/>
      <w:marTop w:val="0"/>
      <w:marBottom w:val="0"/>
      <w:divBdr>
        <w:top w:val="none" w:sz="0" w:space="0" w:color="auto"/>
        <w:left w:val="none" w:sz="0" w:space="0" w:color="auto"/>
        <w:bottom w:val="none" w:sz="0" w:space="0" w:color="auto"/>
        <w:right w:val="none" w:sz="0" w:space="0" w:color="auto"/>
      </w:divBdr>
    </w:div>
    <w:div w:id="84041120">
      <w:bodyDiv w:val="1"/>
      <w:marLeft w:val="0"/>
      <w:marRight w:val="0"/>
      <w:marTop w:val="0"/>
      <w:marBottom w:val="0"/>
      <w:divBdr>
        <w:top w:val="none" w:sz="0" w:space="0" w:color="auto"/>
        <w:left w:val="none" w:sz="0" w:space="0" w:color="auto"/>
        <w:bottom w:val="none" w:sz="0" w:space="0" w:color="auto"/>
        <w:right w:val="none" w:sz="0" w:space="0" w:color="auto"/>
      </w:divBdr>
    </w:div>
    <w:div w:id="122120298">
      <w:bodyDiv w:val="1"/>
      <w:marLeft w:val="0"/>
      <w:marRight w:val="0"/>
      <w:marTop w:val="0"/>
      <w:marBottom w:val="0"/>
      <w:divBdr>
        <w:top w:val="none" w:sz="0" w:space="0" w:color="auto"/>
        <w:left w:val="none" w:sz="0" w:space="0" w:color="auto"/>
        <w:bottom w:val="none" w:sz="0" w:space="0" w:color="auto"/>
        <w:right w:val="none" w:sz="0" w:space="0" w:color="auto"/>
      </w:divBdr>
    </w:div>
    <w:div w:id="228538901">
      <w:bodyDiv w:val="1"/>
      <w:marLeft w:val="0"/>
      <w:marRight w:val="0"/>
      <w:marTop w:val="0"/>
      <w:marBottom w:val="0"/>
      <w:divBdr>
        <w:top w:val="none" w:sz="0" w:space="0" w:color="auto"/>
        <w:left w:val="none" w:sz="0" w:space="0" w:color="auto"/>
        <w:bottom w:val="none" w:sz="0" w:space="0" w:color="auto"/>
        <w:right w:val="none" w:sz="0" w:space="0" w:color="auto"/>
      </w:divBdr>
    </w:div>
    <w:div w:id="230236491">
      <w:bodyDiv w:val="1"/>
      <w:marLeft w:val="0"/>
      <w:marRight w:val="0"/>
      <w:marTop w:val="0"/>
      <w:marBottom w:val="0"/>
      <w:divBdr>
        <w:top w:val="none" w:sz="0" w:space="0" w:color="auto"/>
        <w:left w:val="none" w:sz="0" w:space="0" w:color="auto"/>
        <w:bottom w:val="none" w:sz="0" w:space="0" w:color="auto"/>
        <w:right w:val="none" w:sz="0" w:space="0" w:color="auto"/>
      </w:divBdr>
    </w:div>
    <w:div w:id="232207903">
      <w:bodyDiv w:val="1"/>
      <w:marLeft w:val="0"/>
      <w:marRight w:val="0"/>
      <w:marTop w:val="0"/>
      <w:marBottom w:val="0"/>
      <w:divBdr>
        <w:top w:val="none" w:sz="0" w:space="0" w:color="auto"/>
        <w:left w:val="none" w:sz="0" w:space="0" w:color="auto"/>
        <w:bottom w:val="none" w:sz="0" w:space="0" w:color="auto"/>
        <w:right w:val="none" w:sz="0" w:space="0" w:color="auto"/>
      </w:divBdr>
    </w:div>
    <w:div w:id="358167965">
      <w:bodyDiv w:val="1"/>
      <w:marLeft w:val="0"/>
      <w:marRight w:val="0"/>
      <w:marTop w:val="0"/>
      <w:marBottom w:val="0"/>
      <w:divBdr>
        <w:top w:val="none" w:sz="0" w:space="0" w:color="auto"/>
        <w:left w:val="none" w:sz="0" w:space="0" w:color="auto"/>
        <w:bottom w:val="none" w:sz="0" w:space="0" w:color="auto"/>
        <w:right w:val="none" w:sz="0" w:space="0" w:color="auto"/>
      </w:divBdr>
    </w:div>
    <w:div w:id="360016648">
      <w:bodyDiv w:val="1"/>
      <w:marLeft w:val="0"/>
      <w:marRight w:val="0"/>
      <w:marTop w:val="0"/>
      <w:marBottom w:val="0"/>
      <w:divBdr>
        <w:top w:val="none" w:sz="0" w:space="0" w:color="auto"/>
        <w:left w:val="none" w:sz="0" w:space="0" w:color="auto"/>
        <w:bottom w:val="none" w:sz="0" w:space="0" w:color="auto"/>
        <w:right w:val="none" w:sz="0" w:space="0" w:color="auto"/>
      </w:divBdr>
    </w:div>
    <w:div w:id="371006548">
      <w:bodyDiv w:val="1"/>
      <w:marLeft w:val="0"/>
      <w:marRight w:val="0"/>
      <w:marTop w:val="0"/>
      <w:marBottom w:val="0"/>
      <w:divBdr>
        <w:top w:val="none" w:sz="0" w:space="0" w:color="auto"/>
        <w:left w:val="none" w:sz="0" w:space="0" w:color="auto"/>
        <w:bottom w:val="none" w:sz="0" w:space="0" w:color="auto"/>
        <w:right w:val="none" w:sz="0" w:space="0" w:color="auto"/>
      </w:divBdr>
    </w:div>
    <w:div w:id="429083600">
      <w:bodyDiv w:val="1"/>
      <w:marLeft w:val="0"/>
      <w:marRight w:val="0"/>
      <w:marTop w:val="0"/>
      <w:marBottom w:val="0"/>
      <w:divBdr>
        <w:top w:val="none" w:sz="0" w:space="0" w:color="auto"/>
        <w:left w:val="none" w:sz="0" w:space="0" w:color="auto"/>
        <w:bottom w:val="none" w:sz="0" w:space="0" w:color="auto"/>
        <w:right w:val="none" w:sz="0" w:space="0" w:color="auto"/>
      </w:divBdr>
    </w:div>
    <w:div w:id="505245266">
      <w:bodyDiv w:val="1"/>
      <w:marLeft w:val="0"/>
      <w:marRight w:val="0"/>
      <w:marTop w:val="0"/>
      <w:marBottom w:val="0"/>
      <w:divBdr>
        <w:top w:val="none" w:sz="0" w:space="0" w:color="auto"/>
        <w:left w:val="none" w:sz="0" w:space="0" w:color="auto"/>
        <w:bottom w:val="none" w:sz="0" w:space="0" w:color="auto"/>
        <w:right w:val="none" w:sz="0" w:space="0" w:color="auto"/>
      </w:divBdr>
    </w:div>
    <w:div w:id="508562797">
      <w:bodyDiv w:val="1"/>
      <w:marLeft w:val="0"/>
      <w:marRight w:val="0"/>
      <w:marTop w:val="0"/>
      <w:marBottom w:val="0"/>
      <w:divBdr>
        <w:top w:val="none" w:sz="0" w:space="0" w:color="auto"/>
        <w:left w:val="none" w:sz="0" w:space="0" w:color="auto"/>
        <w:bottom w:val="none" w:sz="0" w:space="0" w:color="auto"/>
        <w:right w:val="none" w:sz="0" w:space="0" w:color="auto"/>
      </w:divBdr>
    </w:div>
    <w:div w:id="517164182">
      <w:bodyDiv w:val="1"/>
      <w:marLeft w:val="0"/>
      <w:marRight w:val="0"/>
      <w:marTop w:val="0"/>
      <w:marBottom w:val="0"/>
      <w:divBdr>
        <w:top w:val="none" w:sz="0" w:space="0" w:color="auto"/>
        <w:left w:val="none" w:sz="0" w:space="0" w:color="auto"/>
        <w:bottom w:val="none" w:sz="0" w:space="0" w:color="auto"/>
        <w:right w:val="none" w:sz="0" w:space="0" w:color="auto"/>
      </w:divBdr>
    </w:div>
    <w:div w:id="584149338">
      <w:bodyDiv w:val="1"/>
      <w:marLeft w:val="0"/>
      <w:marRight w:val="0"/>
      <w:marTop w:val="0"/>
      <w:marBottom w:val="0"/>
      <w:divBdr>
        <w:top w:val="none" w:sz="0" w:space="0" w:color="auto"/>
        <w:left w:val="none" w:sz="0" w:space="0" w:color="auto"/>
        <w:bottom w:val="none" w:sz="0" w:space="0" w:color="auto"/>
        <w:right w:val="none" w:sz="0" w:space="0" w:color="auto"/>
      </w:divBdr>
    </w:div>
    <w:div w:id="657075156">
      <w:bodyDiv w:val="1"/>
      <w:marLeft w:val="0"/>
      <w:marRight w:val="0"/>
      <w:marTop w:val="0"/>
      <w:marBottom w:val="0"/>
      <w:divBdr>
        <w:top w:val="none" w:sz="0" w:space="0" w:color="auto"/>
        <w:left w:val="none" w:sz="0" w:space="0" w:color="auto"/>
        <w:bottom w:val="none" w:sz="0" w:space="0" w:color="auto"/>
        <w:right w:val="none" w:sz="0" w:space="0" w:color="auto"/>
      </w:divBdr>
    </w:div>
    <w:div w:id="716011073">
      <w:bodyDiv w:val="1"/>
      <w:marLeft w:val="0"/>
      <w:marRight w:val="0"/>
      <w:marTop w:val="0"/>
      <w:marBottom w:val="0"/>
      <w:divBdr>
        <w:top w:val="none" w:sz="0" w:space="0" w:color="auto"/>
        <w:left w:val="none" w:sz="0" w:space="0" w:color="auto"/>
        <w:bottom w:val="none" w:sz="0" w:space="0" w:color="auto"/>
        <w:right w:val="none" w:sz="0" w:space="0" w:color="auto"/>
      </w:divBdr>
    </w:div>
    <w:div w:id="723215123">
      <w:bodyDiv w:val="1"/>
      <w:marLeft w:val="0"/>
      <w:marRight w:val="0"/>
      <w:marTop w:val="0"/>
      <w:marBottom w:val="0"/>
      <w:divBdr>
        <w:top w:val="none" w:sz="0" w:space="0" w:color="auto"/>
        <w:left w:val="none" w:sz="0" w:space="0" w:color="auto"/>
        <w:bottom w:val="none" w:sz="0" w:space="0" w:color="auto"/>
        <w:right w:val="none" w:sz="0" w:space="0" w:color="auto"/>
      </w:divBdr>
    </w:div>
    <w:div w:id="729810744">
      <w:bodyDiv w:val="1"/>
      <w:marLeft w:val="0"/>
      <w:marRight w:val="0"/>
      <w:marTop w:val="0"/>
      <w:marBottom w:val="0"/>
      <w:divBdr>
        <w:top w:val="none" w:sz="0" w:space="0" w:color="auto"/>
        <w:left w:val="none" w:sz="0" w:space="0" w:color="auto"/>
        <w:bottom w:val="none" w:sz="0" w:space="0" w:color="auto"/>
        <w:right w:val="none" w:sz="0" w:space="0" w:color="auto"/>
      </w:divBdr>
    </w:div>
    <w:div w:id="730420665">
      <w:bodyDiv w:val="1"/>
      <w:marLeft w:val="0"/>
      <w:marRight w:val="0"/>
      <w:marTop w:val="0"/>
      <w:marBottom w:val="0"/>
      <w:divBdr>
        <w:top w:val="none" w:sz="0" w:space="0" w:color="auto"/>
        <w:left w:val="none" w:sz="0" w:space="0" w:color="auto"/>
        <w:bottom w:val="none" w:sz="0" w:space="0" w:color="auto"/>
        <w:right w:val="none" w:sz="0" w:space="0" w:color="auto"/>
      </w:divBdr>
    </w:div>
    <w:div w:id="746850276">
      <w:bodyDiv w:val="1"/>
      <w:marLeft w:val="0"/>
      <w:marRight w:val="0"/>
      <w:marTop w:val="0"/>
      <w:marBottom w:val="0"/>
      <w:divBdr>
        <w:top w:val="none" w:sz="0" w:space="0" w:color="auto"/>
        <w:left w:val="none" w:sz="0" w:space="0" w:color="auto"/>
        <w:bottom w:val="none" w:sz="0" w:space="0" w:color="auto"/>
        <w:right w:val="none" w:sz="0" w:space="0" w:color="auto"/>
      </w:divBdr>
      <w:divsChild>
        <w:div w:id="26375868">
          <w:marLeft w:val="0"/>
          <w:marRight w:val="0"/>
          <w:marTop w:val="0"/>
          <w:marBottom w:val="0"/>
          <w:divBdr>
            <w:top w:val="none" w:sz="0" w:space="0" w:color="auto"/>
            <w:left w:val="none" w:sz="0" w:space="0" w:color="auto"/>
            <w:bottom w:val="none" w:sz="0" w:space="0" w:color="auto"/>
            <w:right w:val="none" w:sz="0" w:space="0" w:color="auto"/>
          </w:divBdr>
        </w:div>
        <w:div w:id="536235490">
          <w:marLeft w:val="0"/>
          <w:marRight w:val="0"/>
          <w:marTop w:val="0"/>
          <w:marBottom w:val="0"/>
          <w:divBdr>
            <w:top w:val="none" w:sz="0" w:space="0" w:color="auto"/>
            <w:left w:val="none" w:sz="0" w:space="0" w:color="auto"/>
            <w:bottom w:val="none" w:sz="0" w:space="0" w:color="auto"/>
            <w:right w:val="none" w:sz="0" w:space="0" w:color="auto"/>
          </w:divBdr>
        </w:div>
        <w:div w:id="627130028">
          <w:marLeft w:val="0"/>
          <w:marRight w:val="0"/>
          <w:marTop w:val="0"/>
          <w:marBottom w:val="0"/>
          <w:divBdr>
            <w:top w:val="none" w:sz="0" w:space="0" w:color="auto"/>
            <w:left w:val="none" w:sz="0" w:space="0" w:color="auto"/>
            <w:bottom w:val="none" w:sz="0" w:space="0" w:color="auto"/>
            <w:right w:val="none" w:sz="0" w:space="0" w:color="auto"/>
          </w:divBdr>
        </w:div>
        <w:div w:id="627669175">
          <w:marLeft w:val="0"/>
          <w:marRight w:val="0"/>
          <w:marTop w:val="0"/>
          <w:marBottom w:val="0"/>
          <w:divBdr>
            <w:top w:val="single" w:sz="6" w:space="7" w:color="auto"/>
            <w:left w:val="none" w:sz="0" w:space="0" w:color="auto"/>
            <w:bottom w:val="none" w:sz="0" w:space="0" w:color="auto"/>
            <w:right w:val="none" w:sz="0" w:space="0" w:color="auto"/>
          </w:divBdr>
          <w:divsChild>
            <w:div w:id="2120293459">
              <w:marLeft w:val="0"/>
              <w:marRight w:val="0"/>
              <w:marTop w:val="0"/>
              <w:marBottom w:val="0"/>
              <w:divBdr>
                <w:top w:val="none" w:sz="0" w:space="0" w:color="auto"/>
                <w:left w:val="none" w:sz="0" w:space="0" w:color="auto"/>
                <w:bottom w:val="none" w:sz="0" w:space="0" w:color="auto"/>
                <w:right w:val="none" w:sz="0" w:space="0" w:color="auto"/>
              </w:divBdr>
            </w:div>
          </w:divsChild>
        </w:div>
        <w:div w:id="1123422757">
          <w:marLeft w:val="0"/>
          <w:marRight w:val="0"/>
          <w:marTop w:val="0"/>
          <w:marBottom w:val="0"/>
          <w:divBdr>
            <w:top w:val="none" w:sz="0" w:space="0" w:color="auto"/>
            <w:left w:val="none" w:sz="0" w:space="0" w:color="auto"/>
            <w:bottom w:val="none" w:sz="0" w:space="0" w:color="auto"/>
            <w:right w:val="none" w:sz="0" w:space="0" w:color="auto"/>
          </w:divBdr>
        </w:div>
        <w:div w:id="1194921643">
          <w:marLeft w:val="0"/>
          <w:marRight w:val="0"/>
          <w:marTop w:val="0"/>
          <w:marBottom w:val="0"/>
          <w:divBdr>
            <w:top w:val="none" w:sz="0" w:space="0" w:color="auto"/>
            <w:left w:val="none" w:sz="0" w:space="0" w:color="auto"/>
            <w:bottom w:val="none" w:sz="0" w:space="0" w:color="auto"/>
            <w:right w:val="none" w:sz="0" w:space="0" w:color="auto"/>
          </w:divBdr>
        </w:div>
        <w:div w:id="1213880758">
          <w:marLeft w:val="0"/>
          <w:marRight w:val="0"/>
          <w:marTop w:val="0"/>
          <w:marBottom w:val="0"/>
          <w:divBdr>
            <w:top w:val="none" w:sz="0" w:space="0" w:color="auto"/>
            <w:left w:val="none" w:sz="0" w:space="0" w:color="auto"/>
            <w:bottom w:val="none" w:sz="0" w:space="0" w:color="auto"/>
            <w:right w:val="none" w:sz="0" w:space="0" w:color="auto"/>
          </w:divBdr>
        </w:div>
        <w:div w:id="1237279193">
          <w:marLeft w:val="0"/>
          <w:marRight w:val="0"/>
          <w:marTop w:val="0"/>
          <w:marBottom w:val="0"/>
          <w:divBdr>
            <w:top w:val="none" w:sz="0" w:space="0" w:color="auto"/>
            <w:left w:val="none" w:sz="0" w:space="0" w:color="auto"/>
            <w:bottom w:val="none" w:sz="0" w:space="0" w:color="auto"/>
            <w:right w:val="none" w:sz="0" w:space="0" w:color="auto"/>
          </w:divBdr>
        </w:div>
        <w:div w:id="1733195219">
          <w:marLeft w:val="0"/>
          <w:marRight w:val="0"/>
          <w:marTop w:val="0"/>
          <w:marBottom w:val="0"/>
          <w:divBdr>
            <w:top w:val="none" w:sz="0" w:space="0" w:color="auto"/>
            <w:left w:val="none" w:sz="0" w:space="0" w:color="auto"/>
            <w:bottom w:val="none" w:sz="0" w:space="0" w:color="auto"/>
            <w:right w:val="none" w:sz="0" w:space="0" w:color="auto"/>
          </w:divBdr>
        </w:div>
        <w:div w:id="1837185181">
          <w:marLeft w:val="0"/>
          <w:marRight w:val="0"/>
          <w:marTop w:val="0"/>
          <w:marBottom w:val="0"/>
          <w:divBdr>
            <w:top w:val="none" w:sz="0" w:space="0" w:color="auto"/>
            <w:left w:val="none" w:sz="0" w:space="0" w:color="auto"/>
            <w:bottom w:val="none" w:sz="0" w:space="0" w:color="auto"/>
            <w:right w:val="none" w:sz="0" w:space="0" w:color="auto"/>
          </w:divBdr>
        </w:div>
        <w:div w:id="1884557162">
          <w:marLeft w:val="0"/>
          <w:marRight w:val="0"/>
          <w:marTop w:val="0"/>
          <w:marBottom w:val="0"/>
          <w:divBdr>
            <w:top w:val="none" w:sz="0" w:space="0" w:color="auto"/>
            <w:left w:val="none" w:sz="0" w:space="0" w:color="auto"/>
            <w:bottom w:val="none" w:sz="0" w:space="0" w:color="auto"/>
            <w:right w:val="none" w:sz="0" w:space="0" w:color="auto"/>
          </w:divBdr>
        </w:div>
        <w:div w:id="1951082056">
          <w:marLeft w:val="0"/>
          <w:marRight w:val="0"/>
          <w:marTop w:val="0"/>
          <w:marBottom w:val="0"/>
          <w:divBdr>
            <w:top w:val="none" w:sz="0" w:space="0" w:color="auto"/>
            <w:left w:val="none" w:sz="0" w:space="0" w:color="auto"/>
            <w:bottom w:val="none" w:sz="0" w:space="0" w:color="auto"/>
            <w:right w:val="none" w:sz="0" w:space="0" w:color="auto"/>
          </w:divBdr>
        </w:div>
        <w:div w:id="2083063240">
          <w:marLeft w:val="0"/>
          <w:marRight w:val="0"/>
          <w:marTop w:val="0"/>
          <w:marBottom w:val="0"/>
          <w:divBdr>
            <w:top w:val="none" w:sz="0" w:space="0" w:color="auto"/>
            <w:left w:val="none" w:sz="0" w:space="0" w:color="auto"/>
            <w:bottom w:val="none" w:sz="0" w:space="0" w:color="auto"/>
            <w:right w:val="none" w:sz="0" w:space="0" w:color="auto"/>
          </w:divBdr>
        </w:div>
      </w:divsChild>
    </w:div>
    <w:div w:id="815337704">
      <w:bodyDiv w:val="1"/>
      <w:marLeft w:val="0"/>
      <w:marRight w:val="0"/>
      <w:marTop w:val="0"/>
      <w:marBottom w:val="0"/>
      <w:divBdr>
        <w:top w:val="none" w:sz="0" w:space="0" w:color="auto"/>
        <w:left w:val="none" w:sz="0" w:space="0" w:color="auto"/>
        <w:bottom w:val="none" w:sz="0" w:space="0" w:color="auto"/>
        <w:right w:val="none" w:sz="0" w:space="0" w:color="auto"/>
      </w:divBdr>
    </w:div>
    <w:div w:id="918053044">
      <w:bodyDiv w:val="1"/>
      <w:marLeft w:val="0"/>
      <w:marRight w:val="0"/>
      <w:marTop w:val="0"/>
      <w:marBottom w:val="0"/>
      <w:divBdr>
        <w:top w:val="none" w:sz="0" w:space="0" w:color="auto"/>
        <w:left w:val="none" w:sz="0" w:space="0" w:color="auto"/>
        <w:bottom w:val="none" w:sz="0" w:space="0" w:color="auto"/>
        <w:right w:val="none" w:sz="0" w:space="0" w:color="auto"/>
      </w:divBdr>
    </w:div>
    <w:div w:id="919486166">
      <w:bodyDiv w:val="1"/>
      <w:marLeft w:val="0"/>
      <w:marRight w:val="0"/>
      <w:marTop w:val="0"/>
      <w:marBottom w:val="0"/>
      <w:divBdr>
        <w:top w:val="none" w:sz="0" w:space="0" w:color="auto"/>
        <w:left w:val="none" w:sz="0" w:space="0" w:color="auto"/>
        <w:bottom w:val="none" w:sz="0" w:space="0" w:color="auto"/>
        <w:right w:val="none" w:sz="0" w:space="0" w:color="auto"/>
      </w:divBdr>
    </w:div>
    <w:div w:id="939220623">
      <w:bodyDiv w:val="1"/>
      <w:marLeft w:val="0"/>
      <w:marRight w:val="0"/>
      <w:marTop w:val="0"/>
      <w:marBottom w:val="0"/>
      <w:divBdr>
        <w:top w:val="none" w:sz="0" w:space="0" w:color="auto"/>
        <w:left w:val="none" w:sz="0" w:space="0" w:color="auto"/>
        <w:bottom w:val="none" w:sz="0" w:space="0" w:color="auto"/>
        <w:right w:val="none" w:sz="0" w:space="0" w:color="auto"/>
      </w:divBdr>
    </w:div>
    <w:div w:id="943344776">
      <w:bodyDiv w:val="1"/>
      <w:marLeft w:val="0"/>
      <w:marRight w:val="0"/>
      <w:marTop w:val="0"/>
      <w:marBottom w:val="0"/>
      <w:divBdr>
        <w:top w:val="none" w:sz="0" w:space="0" w:color="auto"/>
        <w:left w:val="none" w:sz="0" w:space="0" w:color="auto"/>
        <w:bottom w:val="none" w:sz="0" w:space="0" w:color="auto"/>
        <w:right w:val="none" w:sz="0" w:space="0" w:color="auto"/>
      </w:divBdr>
    </w:div>
    <w:div w:id="949318759">
      <w:bodyDiv w:val="1"/>
      <w:marLeft w:val="0"/>
      <w:marRight w:val="0"/>
      <w:marTop w:val="0"/>
      <w:marBottom w:val="0"/>
      <w:divBdr>
        <w:top w:val="none" w:sz="0" w:space="0" w:color="auto"/>
        <w:left w:val="none" w:sz="0" w:space="0" w:color="auto"/>
        <w:bottom w:val="none" w:sz="0" w:space="0" w:color="auto"/>
        <w:right w:val="none" w:sz="0" w:space="0" w:color="auto"/>
      </w:divBdr>
    </w:div>
    <w:div w:id="976375147">
      <w:bodyDiv w:val="1"/>
      <w:marLeft w:val="0"/>
      <w:marRight w:val="0"/>
      <w:marTop w:val="0"/>
      <w:marBottom w:val="0"/>
      <w:divBdr>
        <w:top w:val="none" w:sz="0" w:space="0" w:color="auto"/>
        <w:left w:val="none" w:sz="0" w:space="0" w:color="auto"/>
        <w:bottom w:val="none" w:sz="0" w:space="0" w:color="auto"/>
        <w:right w:val="none" w:sz="0" w:space="0" w:color="auto"/>
      </w:divBdr>
    </w:div>
    <w:div w:id="986397420">
      <w:bodyDiv w:val="1"/>
      <w:marLeft w:val="0"/>
      <w:marRight w:val="0"/>
      <w:marTop w:val="0"/>
      <w:marBottom w:val="0"/>
      <w:divBdr>
        <w:top w:val="none" w:sz="0" w:space="0" w:color="auto"/>
        <w:left w:val="none" w:sz="0" w:space="0" w:color="auto"/>
        <w:bottom w:val="none" w:sz="0" w:space="0" w:color="auto"/>
        <w:right w:val="none" w:sz="0" w:space="0" w:color="auto"/>
      </w:divBdr>
    </w:div>
    <w:div w:id="1061174837">
      <w:bodyDiv w:val="1"/>
      <w:marLeft w:val="0"/>
      <w:marRight w:val="0"/>
      <w:marTop w:val="0"/>
      <w:marBottom w:val="0"/>
      <w:divBdr>
        <w:top w:val="none" w:sz="0" w:space="0" w:color="auto"/>
        <w:left w:val="none" w:sz="0" w:space="0" w:color="auto"/>
        <w:bottom w:val="none" w:sz="0" w:space="0" w:color="auto"/>
        <w:right w:val="none" w:sz="0" w:space="0" w:color="auto"/>
      </w:divBdr>
    </w:div>
    <w:div w:id="1074005943">
      <w:bodyDiv w:val="1"/>
      <w:marLeft w:val="0"/>
      <w:marRight w:val="0"/>
      <w:marTop w:val="0"/>
      <w:marBottom w:val="0"/>
      <w:divBdr>
        <w:top w:val="none" w:sz="0" w:space="0" w:color="auto"/>
        <w:left w:val="none" w:sz="0" w:space="0" w:color="auto"/>
        <w:bottom w:val="none" w:sz="0" w:space="0" w:color="auto"/>
        <w:right w:val="none" w:sz="0" w:space="0" w:color="auto"/>
      </w:divBdr>
    </w:div>
    <w:div w:id="1142115496">
      <w:bodyDiv w:val="1"/>
      <w:marLeft w:val="0"/>
      <w:marRight w:val="0"/>
      <w:marTop w:val="0"/>
      <w:marBottom w:val="0"/>
      <w:divBdr>
        <w:top w:val="none" w:sz="0" w:space="0" w:color="auto"/>
        <w:left w:val="none" w:sz="0" w:space="0" w:color="auto"/>
        <w:bottom w:val="none" w:sz="0" w:space="0" w:color="auto"/>
        <w:right w:val="none" w:sz="0" w:space="0" w:color="auto"/>
      </w:divBdr>
      <w:divsChild>
        <w:div w:id="239604306">
          <w:marLeft w:val="360"/>
          <w:marRight w:val="0"/>
          <w:marTop w:val="200"/>
          <w:marBottom w:val="0"/>
          <w:divBdr>
            <w:top w:val="none" w:sz="0" w:space="0" w:color="auto"/>
            <w:left w:val="none" w:sz="0" w:space="0" w:color="auto"/>
            <w:bottom w:val="none" w:sz="0" w:space="0" w:color="auto"/>
            <w:right w:val="none" w:sz="0" w:space="0" w:color="auto"/>
          </w:divBdr>
        </w:div>
        <w:div w:id="259458104">
          <w:marLeft w:val="360"/>
          <w:marRight w:val="0"/>
          <w:marTop w:val="200"/>
          <w:marBottom w:val="0"/>
          <w:divBdr>
            <w:top w:val="none" w:sz="0" w:space="0" w:color="auto"/>
            <w:left w:val="none" w:sz="0" w:space="0" w:color="auto"/>
            <w:bottom w:val="none" w:sz="0" w:space="0" w:color="auto"/>
            <w:right w:val="none" w:sz="0" w:space="0" w:color="auto"/>
          </w:divBdr>
        </w:div>
        <w:div w:id="649751859">
          <w:marLeft w:val="360"/>
          <w:marRight w:val="0"/>
          <w:marTop w:val="200"/>
          <w:marBottom w:val="0"/>
          <w:divBdr>
            <w:top w:val="none" w:sz="0" w:space="0" w:color="auto"/>
            <w:left w:val="none" w:sz="0" w:space="0" w:color="auto"/>
            <w:bottom w:val="none" w:sz="0" w:space="0" w:color="auto"/>
            <w:right w:val="none" w:sz="0" w:space="0" w:color="auto"/>
          </w:divBdr>
        </w:div>
        <w:div w:id="671563623">
          <w:marLeft w:val="360"/>
          <w:marRight w:val="0"/>
          <w:marTop w:val="200"/>
          <w:marBottom w:val="0"/>
          <w:divBdr>
            <w:top w:val="none" w:sz="0" w:space="0" w:color="auto"/>
            <w:left w:val="none" w:sz="0" w:space="0" w:color="auto"/>
            <w:bottom w:val="none" w:sz="0" w:space="0" w:color="auto"/>
            <w:right w:val="none" w:sz="0" w:space="0" w:color="auto"/>
          </w:divBdr>
        </w:div>
        <w:div w:id="1443963192">
          <w:marLeft w:val="360"/>
          <w:marRight w:val="0"/>
          <w:marTop w:val="200"/>
          <w:marBottom w:val="0"/>
          <w:divBdr>
            <w:top w:val="none" w:sz="0" w:space="0" w:color="auto"/>
            <w:left w:val="none" w:sz="0" w:space="0" w:color="auto"/>
            <w:bottom w:val="none" w:sz="0" w:space="0" w:color="auto"/>
            <w:right w:val="none" w:sz="0" w:space="0" w:color="auto"/>
          </w:divBdr>
        </w:div>
        <w:div w:id="1664428750">
          <w:marLeft w:val="360"/>
          <w:marRight w:val="0"/>
          <w:marTop w:val="200"/>
          <w:marBottom w:val="0"/>
          <w:divBdr>
            <w:top w:val="none" w:sz="0" w:space="0" w:color="auto"/>
            <w:left w:val="none" w:sz="0" w:space="0" w:color="auto"/>
            <w:bottom w:val="none" w:sz="0" w:space="0" w:color="auto"/>
            <w:right w:val="none" w:sz="0" w:space="0" w:color="auto"/>
          </w:divBdr>
        </w:div>
        <w:div w:id="1704552347">
          <w:marLeft w:val="360"/>
          <w:marRight w:val="0"/>
          <w:marTop w:val="200"/>
          <w:marBottom w:val="0"/>
          <w:divBdr>
            <w:top w:val="none" w:sz="0" w:space="0" w:color="auto"/>
            <w:left w:val="none" w:sz="0" w:space="0" w:color="auto"/>
            <w:bottom w:val="none" w:sz="0" w:space="0" w:color="auto"/>
            <w:right w:val="none" w:sz="0" w:space="0" w:color="auto"/>
          </w:divBdr>
        </w:div>
        <w:div w:id="1820461925">
          <w:marLeft w:val="360"/>
          <w:marRight w:val="0"/>
          <w:marTop w:val="200"/>
          <w:marBottom w:val="0"/>
          <w:divBdr>
            <w:top w:val="none" w:sz="0" w:space="0" w:color="auto"/>
            <w:left w:val="none" w:sz="0" w:space="0" w:color="auto"/>
            <w:bottom w:val="none" w:sz="0" w:space="0" w:color="auto"/>
            <w:right w:val="none" w:sz="0" w:space="0" w:color="auto"/>
          </w:divBdr>
        </w:div>
      </w:divsChild>
    </w:div>
    <w:div w:id="1154564809">
      <w:bodyDiv w:val="1"/>
      <w:marLeft w:val="0"/>
      <w:marRight w:val="0"/>
      <w:marTop w:val="0"/>
      <w:marBottom w:val="0"/>
      <w:divBdr>
        <w:top w:val="none" w:sz="0" w:space="0" w:color="auto"/>
        <w:left w:val="none" w:sz="0" w:space="0" w:color="auto"/>
        <w:bottom w:val="none" w:sz="0" w:space="0" w:color="auto"/>
        <w:right w:val="none" w:sz="0" w:space="0" w:color="auto"/>
      </w:divBdr>
    </w:div>
    <w:div w:id="1206526826">
      <w:bodyDiv w:val="1"/>
      <w:marLeft w:val="0"/>
      <w:marRight w:val="0"/>
      <w:marTop w:val="0"/>
      <w:marBottom w:val="0"/>
      <w:divBdr>
        <w:top w:val="none" w:sz="0" w:space="0" w:color="auto"/>
        <w:left w:val="none" w:sz="0" w:space="0" w:color="auto"/>
        <w:bottom w:val="none" w:sz="0" w:space="0" w:color="auto"/>
        <w:right w:val="none" w:sz="0" w:space="0" w:color="auto"/>
      </w:divBdr>
    </w:div>
    <w:div w:id="1323390941">
      <w:bodyDiv w:val="1"/>
      <w:marLeft w:val="0"/>
      <w:marRight w:val="0"/>
      <w:marTop w:val="0"/>
      <w:marBottom w:val="0"/>
      <w:divBdr>
        <w:top w:val="none" w:sz="0" w:space="0" w:color="auto"/>
        <w:left w:val="none" w:sz="0" w:space="0" w:color="auto"/>
        <w:bottom w:val="none" w:sz="0" w:space="0" w:color="auto"/>
        <w:right w:val="none" w:sz="0" w:space="0" w:color="auto"/>
      </w:divBdr>
    </w:div>
    <w:div w:id="1341614787">
      <w:bodyDiv w:val="1"/>
      <w:marLeft w:val="0"/>
      <w:marRight w:val="0"/>
      <w:marTop w:val="0"/>
      <w:marBottom w:val="0"/>
      <w:divBdr>
        <w:top w:val="none" w:sz="0" w:space="0" w:color="auto"/>
        <w:left w:val="none" w:sz="0" w:space="0" w:color="auto"/>
        <w:bottom w:val="none" w:sz="0" w:space="0" w:color="auto"/>
        <w:right w:val="none" w:sz="0" w:space="0" w:color="auto"/>
      </w:divBdr>
    </w:div>
    <w:div w:id="1359544457">
      <w:bodyDiv w:val="1"/>
      <w:marLeft w:val="0"/>
      <w:marRight w:val="0"/>
      <w:marTop w:val="0"/>
      <w:marBottom w:val="0"/>
      <w:divBdr>
        <w:top w:val="none" w:sz="0" w:space="0" w:color="auto"/>
        <w:left w:val="none" w:sz="0" w:space="0" w:color="auto"/>
        <w:bottom w:val="none" w:sz="0" w:space="0" w:color="auto"/>
        <w:right w:val="none" w:sz="0" w:space="0" w:color="auto"/>
      </w:divBdr>
      <w:divsChild>
        <w:div w:id="50735915">
          <w:marLeft w:val="0"/>
          <w:marRight w:val="0"/>
          <w:marTop w:val="0"/>
          <w:marBottom w:val="0"/>
          <w:divBdr>
            <w:top w:val="none" w:sz="0" w:space="0" w:color="auto"/>
            <w:left w:val="none" w:sz="0" w:space="0" w:color="auto"/>
            <w:bottom w:val="none" w:sz="0" w:space="0" w:color="auto"/>
            <w:right w:val="none" w:sz="0" w:space="0" w:color="auto"/>
          </w:divBdr>
        </w:div>
        <w:div w:id="139351929">
          <w:marLeft w:val="0"/>
          <w:marRight w:val="0"/>
          <w:marTop w:val="0"/>
          <w:marBottom w:val="0"/>
          <w:divBdr>
            <w:top w:val="none" w:sz="0" w:space="0" w:color="auto"/>
            <w:left w:val="none" w:sz="0" w:space="0" w:color="auto"/>
            <w:bottom w:val="none" w:sz="0" w:space="0" w:color="auto"/>
            <w:right w:val="none" w:sz="0" w:space="0" w:color="auto"/>
          </w:divBdr>
        </w:div>
        <w:div w:id="159735842">
          <w:marLeft w:val="0"/>
          <w:marRight w:val="0"/>
          <w:marTop w:val="0"/>
          <w:marBottom w:val="0"/>
          <w:divBdr>
            <w:top w:val="none" w:sz="0" w:space="0" w:color="auto"/>
            <w:left w:val="none" w:sz="0" w:space="0" w:color="auto"/>
            <w:bottom w:val="none" w:sz="0" w:space="0" w:color="auto"/>
            <w:right w:val="none" w:sz="0" w:space="0" w:color="auto"/>
          </w:divBdr>
        </w:div>
        <w:div w:id="202984287">
          <w:marLeft w:val="0"/>
          <w:marRight w:val="0"/>
          <w:marTop w:val="0"/>
          <w:marBottom w:val="0"/>
          <w:divBdr>
            <w:top w:val="none" w:sz="0" w:space="0" w:color="auto"/>
            <w:left w:val="none" w:sz="0" w:space="0" w:color="auto"/>
            <w:bottom w:val="none" w:sz="0" w:space="0" w:color="auto"/>
            <w:right w:val="none" w:sz="0" w:space="0" w:color="auto"/>
          </w:divBdr>
        </w:div>
        <w:div w:id="349263432">
          <w:marLeft w:val="0"/>
          <w:marRight w:val="0"/>
          <w:marTop w:val="0"/>
          <w:marBottom w:val="0"/>
          <w:divBdr>
            <w:top w:val="none" w:sz="0" w:space="0" w:color="auto"/>
            <w:left w:val="none" w:sz="0" w:space="0" w:color="auto"/>
            <w:bottom w:val="none" w:sz="0" w:space="0" w:color="auto"/>
            <w:right w:val="none" w:sz="0" w:space="0" w:color="auto"/>
          </w:divBdr>
        </w:div>
        <w:div w:id="356124001">
          <w:marLeft w:val="0"/>
          <w:marRight w:val="0"/>
          <w:marTop w:val="0"/>
          <w:marBottom w:val="0"/>
          <w:divBdr>
            <w:top w:val="none" w:sz="0" w:space="0" w:color="auto"/>
            <w:left w:val="none" w:sz="0" w:space="0" w:color="auto"/>
            <w:bottom w:val="none" w:sz="0" w:space="0" w:color="auto"/>
            <w:right w:val="none" w:sz="0" w:space="0" w:color="auto"/>
          </w:divBdr>
        </w:div>
        <w:div w:id="590159404">
          <w:marLeft w:val="0"/>
          <w:marRight w:val="0"/>
          <w:marTop w:val="0"/>
          <w:marBottom w:val="0"/>
          <w:divBdr>
            <w:top w:val="none" w:sz="0" w:space="0" w:color="auto"/>
            <w:left w:val="none" w:sz="0" w:space="0" w:color="auto"/>
            <w:bottom w:val="none" w:sz="0" w:space="0" w:color="auto"/>
            <w:right w:val="none" w:sz="0" w:space="0" w:color="auto"/>
          </w:divBdr>
        </w:div>
        <w:div w:id="809522038">
          <w:marLeft w:val="0"/>
          <w:marRight w:val="0"/>
          <w:marTop w:val="0"/>
          <w:marBottom w:val="0"/>
          <w:divBdr>
            <w:top w:val="none" w:sz="0" w:space="0" w:color="auto"/>
            <w:left w:val="none" w:sz="0" w:space="0" w:color="auto"/>
            <w:bottom w:val="none" w:sz="0" w:space="0" w:color="auto"/>
            <w:right w:val="none" w:sz="0" w:space="0" w:color="auto"/>
          </w:divBdr>
        </w:div>
        <w:div w:id="917977155">
          <w:marLeft w:val="0"/>
          <w:marRight w:val="0"/>
          <w:marTop w:val="0"/>
          <w:marBottom w:val="0"/>
          <w:divBdr>
            <w:top w:val="none" w:sz="0" w:space="0" w:color="auto"/>
            <w:left w:val="none" w:sz="0" w:space="0" w:color="auto"/>
            <w:bottom w:val="none" w:sz="0" w:space="0" w:color="auto"/>
            <w:right w:val="none" w:sz="0" w:space="0" w:color="auto"/>
          </w:divBdr>
        </w:div>
        <w:div w:id="1212578745">
          <w:marLeft w:val="0"/>
          <w:marRight w:val="0"/>
          <w:marTop w:val="0"/>
          <w:marBottom w:val="0"/>
          <w:divBdr>
            <w:top w:val="none" w:sz="0" w:space="0" w:color="auto"/>
            <w:left w:val="none" w:sz="0" w:space="0" w:color="auto"/>
            <w:bottom w:val="none" w:sz="0" w:space="0" w:color="auto"/>
            <w:right w:val="none" w:sz="0" w:space="0" w:color="auto"/>
          </w:divBdr>
        </w:div>
        <w:div w:id="1521704584">
          <w:marLeft w:val="0"/>
          <w:marRight w:val="0"/>
          <w:marTop w:val="0"/>
          <w:marBottom w:val="0"/>
          <w:divBdr>
            <w:top w:val="none" w:sz="0" w:space="0" w:color="auto"/>
            <w:left w:val="none" w:sz="0" w:space="0" w:color="auto"/>
            <w:bottom w:val="none" w:sz="0" w:space="0" w:color="auto"/>
            <w:right w:val="none" w:sz="0" w:space="0" w:color="auto"/>
          </w:divBdr>
        </w:div>
        <w:div w:id="1881239103">
          <w:marLeft w:val="0"/>
          <w:marRight w:val="0"/>
          <w:marTop w:val="0"/>
          <w:marBottom w:val="0"/>
          <w:divBdr>
            <w:top w:val="none" w:sz="0" w:space="0" w:color="auto"/>
            <w:left w:val="none" w:sz="0" w:space="0" w:color="auto"/>
            <w:bottom w:val="none" w:sz="0" w:space="0" w:color="auto"/>
            <w:right w:val="none" w:sz="0" w:space="0" w:color="auto"/>
          </w:divBdr>
        </w:div>
      </w:divsChild>
    </w:div>
    <w:div w:id="1395621554">
      <w:bodyDiv w:val="1"/>
      <w:marLeft w:val="0"/>
      <w:marRight w:val="0"/>
      <w:marTop w:val="0"/>
      <w:marBottom w:val="0"/>
      <w:divBdr>
        <w:top w:val="none" w:sz="0" w:space="0" w:color="auto"/>
        <w:left w:val="none" w:sz="0" w:space="0" w:color="auto"/>
        <w:bottom w:val="none" w:sz="0" w:space="0" w:color="auto"/>
        <w:right w:val="none" w:sz="0" w:space="0" w:color="auto"/>
      </w:divBdr>
    </w:div>
    <w:div w:id="1447192417">
      <w:bodyDiv w:val="1"/>
      <w:marLeft w:val="0"/>
      <w:marRight w:val="0"/>
      <w:marTop w:val="0"/>
      <w:marBottom w:val="0"/>
      <w:divBdr>
        <w:top w:val="none" w:sz="0" w:space="0" w:color="auto"/>
        <w:left w:val="none" w:sz="0" w:space="0" w:color="auto"/>
        <w:bottom w:val="none" w:sz="0" w:space="0" w:color="auto"/>
        <w:right w:val="none" w:sz="0" w:space="0" w:color="auto"/>
      </w:divBdr>
      <w:divsChild>
        <w:div w:id="281881379">
          <w:marLeft w:val="0"/>
          <w:marRight w:val="0"/>
          <w:marTop w:val="0"/>
          <w:marBottom w:val="0"/>
          <w:divBdr>
            <w:top w:val="none" w:sz="0" w:space="0" w:color="auto"/>
            <w:left w:val="none" w:sz="0" w:space="0" w:color="auto"/>
            <w:bottom w:val="none" w:sz="0" w:space="0" w:color="auto"/>
            <w:right w:val="none" w:sz="0" w:space="0" w:color="auto"/>
          </w:divBdr>
          <w:divsChild>
            <w:div w:id="1470512316">
              <w:marLeft w:val="0"/>
              <w:marRight w:val="0"/>
              <w:marTop w:val="0"/>
              <w:marBottom w:val="0"/>
              <w:divBdr>
                <w:top w:val="none" w:sz="0" w:space="0" w:color="auto"/>
                <w:left w:val="none" w:sz="0" w:space="0" w:color="auto"/>
                <w:bottom w:val="none" w:sz="0" w:space="0" w:color="auto"/>
                <w:right w:val="none" w:sz="0" w:space="0" w:color="auto"/>
              </w:divBdr>
            </w:div>
          </w:divsChild>
        </w:div>
        <w:div w:id="439107507">
          <w:marLeft w:val="0"/>
          <w:marRight w:val="0"/>
          <w:marTop w:val="0"/>
          <w:marBottom w:val="0"/>
          <w:divBdr>
            <w:top w:val="none" w:sz="0" w:space="0" w:color="auto"/>
            <w:left w:val="none" w:sz="0" w:space="0" w:color="auto"/>
            <w:bottom w:val="none" w:sz="0" w:space="0" w:color="auto"/>
            <w:right w:val="none" w:sz="0" w:space="0" w:color="auto"/>
          </w:divBdr>
        </w:div>
        <w:div w:id="479421609">
          <w:marLeft w:val="0"/>
          <w:marRight w:val="0"/>
          <w:marTop w:val="0"/>
          <w:marBottom w:val="0"/>
          <w:divBdr>
            <w:top w:val="none" w:sz="0" w:space="0" w:color="auto"/>
            <w:left w:val="none" w:sz="0" w:space="0" w:color="auto"/>
            <w:bottom w:val="none" w:sz="0" w:space="0" w:color="auto"/>
            <w:right w:val="none" w:sz="0" w:space="0" w:color="auto"/>
          </w:divBdr>
        </w:div>
        <w:div w:id="582690293">
          <w:marLeft w:val="0"/>
          <w:marRight w:val="0"/>
          <w:marTop w:val="0"/>
          <w:marBottom w:val="0"/>
          <w:divBdr>
            <w:top w:val="none" w:sz="0" w:space="0" w:color="auto"/>
            <w:left w:val="none" w:sz="0" w:space="0" w:color="auto"/>
            <w:bottom w:val="none" w:sz="0" w:space="0" w:color="auto"/>
            <w:right w:val="none" w:sz="0" w:space="0" w:color="auto"/>
          </w:divBdr>
          <w:divsChild>
            <w:div w:id="658198214">
              <w:marLeft w:val="0"/>
              <w:marRight w:val="0"/>
              <w:marTop w:val="0"/>
              <w:marBottom w:val="0"/>
              <w:divBdr>
                <w:top w:val="none" w:sz="0" w:space="0" w:color="auto"/>
                <w:left w:val="none" w:sz="0" w:space="0" w:color="auto"/>
                <w:bottom w:val="none" w:sz="0" w:space="0" w:color="auto"/>
                <w:right w:val="none" w:sz="0" w:space="0" w:color="auto"/>
              </w:divBdr>
            </w:div>
          </w:divsChild>
        </w:div>
        <w:div w:id="596837779">
          <w:marLeft w:val="0"/>
          <w:marRight w:val="0"/>
          <w:marTop w:val="0"/>
          <w:marBottom w:val="0"/>
          <w:divBdr>
            <w:top w:val="none" w:sz="0" w:space="0" w:color="auto"/>
            <w:left w:val="none" w:sz="0" w:space="0" w:color="auto"/>
            <w:bottom w:val="none" w:sz="0" w:space="0" w:color="auto"/>
            <w:right w:val="none" w:sz="0" w:space="0" w:color="auto"/>
          </w:divBdr>
        </w:div>
        <w:div w:id="612058912">
          <w:marLeft w:val="0"/>
          <w:marRight w:val="0"/>
          <w:marTop w:val="0"/>
          <w:marBottom w:val="0"/>
          <w:divBdr>
            <w:top w:val="none" w:sz="0" w:space="0" w:color="auto"/>
            <w:left w:val="none" w:sz="0" w:space="0" w:color="auto"/>
            <w:bottom w:val="none" w:sz="0" w:space="0" w:color="auto"/>
            <w:right w:val="none" w:sz="0" w:space="0" w:color="auto"/>
          </w:divBdr>
          <w:divsChild>
            <w:div w:id="2035449696">
              <w:marLeft w:val="0"/>
              <w:marRight w:val="0"/>
              <w:marTop w:val="0"/>
              <w:marBottom w:val="0"/>
              <w:divBdr>
                <w:top w:val="none" w:sz="0" w:space="0" w:color="auto"/>
                <w:left w:val="none" w:sz="0" w:space="0" w:color="auto"/>
                <w:bottom w:val="none" w:sz="0" w:space="0" w:color="auto"/>
                <w:right w:val="none" w:sz="0" w:space="0" w:color="auto"/>
              </w:divBdr>
            </w:div>
          </w:divsChild>
        </w:div>
        <w:div w:id="677540730">
          <w:marLeft w:val="0"/>
          <w:marRight w:val="0"/>
          <w:marTop w:val="0"/>
          <w:marBottom w:val="0"/>
          <w:divBdr>
            <w:top w:val="none" w:sz="0" w:space="0" w:color="auto"/>
            <w:left w:val="none" w:sz="0" w:space="0" w:color="auto"/>
            <w:bottom w:val="none" w:sz="0" w:space="0" w:color="auto"/>
            <w:right w:val="none" w:sz="0" w:space="0" w:color="auto"/>
          </w:divBdr>
        </w:div>
        <w:div w:id="792482453">
          <w:marLeft w:val="0"/>
          <w:marRight w:val="0"/>
          <w:marTop w:val="0"/>
          <w:marBottom w:val="0"/>
          <w:divBdr>
            <w:top w:val="none" w:sz="0" w:space="0" w:color="auto"/>
            <w:left w:val="none" w:sz="0" w:space="0" w:color="auto"/>
            <w:bottom w:val="none" w:sz="0" w:space="0" w:color="auto"/>
            <w:right w:val="none" w:sz="0" w:space="0" w:color="auto"/>
          </w:divBdr>
          <w:divsChild>
            <w:div w:id="1953243993">
              <w:marLeft w:val="0"/>
              <w:marRight w:val="0"/>
              <w:marTop w:val="0"/>
              <w:marBottom w:val="0"/>
              <w:divBdr>
                <w:top w:val="none" w:sz="0" w:space="0" w:color="auto"/>
                <w:left w:val="none" w:sz="0" w:space="0" w:color="auto"/>
                <w:bottom w:val="none" w:sz="0" w:space="0" w:color="auto"/>
                <w:right w:val="none" w:sz="0" w:space="0" w:color="auto"/>
              </w:divBdr>
            </w:div>
          </w:divsChild>
        </w:div>
        <w:div w:id="812450619">
          <w:marLeft w:val="0"/>
          <w:marRight w:val="0"/>
          <w:marTop w:val="0"/>
          <w:marBottom w:val="0"/>
          <w:divBdr>
            <w:top w:val="none" w:sz="0" w:space="0" w:color="auto"/>
            <w:left w:val="none" w:sz="0" w:space="0" w:color="auto"/>
            <w:bottom w:val="none" w:sz="0" w:space="0" w:color="auto"/>
            <w:right w:val="none" w:sz="0" w:space="0" w:color="auto"/>
          </w:divBdr>
        </w:div>
        <w:div w:id="840587001">
          <w:marLeft w:val="0"/>
          <w:marRight w:val="0"/>
          <w:marTop w:val="0"/>
          <w:marBottom w:val="0"/>
          <w:divBdr>
            <w:top w:val="none" w:sz="0" w:space="0" w:color="auto"/>
            <w:left w:val="none" w:sz="0" w:space="0" w:color="auto"/>
            <w:bottom w:val="none" w:sz="0" w:space="0" w:color="auto"/>
            <w:right w:val="none" w:sz="0" w:space="0" w:color="auto"/>
          </w:divBdr>
          <w:divsChild>
            <w:div w:id="1877547274">
              <w:marLeft w:val="0"/>
              <w:marRight w:val="0"/>
              <w:marTop w:val="0"/>
              <w:marBottom w:val="0"/>
              <w:divBdr>
                <w:top w:val="none" w:sz="0" w:space="0" w:color="auto"/>
                <w:left w:val="none" w:sz="0" w:space="0" w:color="auto"/>
                <w:bottom w:val="none" w:sz="0" w:space="0" w:color="auto"/>
                <w:right w:val="none" w:sz="0" w:space="0" w:color="auto"/>
              </w:divBdr>
            </w:div>
          </w:divsChild>
        </w:div>
        <w:div w:id="942805091">
          <w:marLeft w:val="0"/>
          <w:marRight w:val="0"/>
          <w:marTop w:val="0"/>
          <w:marBottom w:val="0"/>
          <w:divBdr>
            <w:top w:val="none" w:sz="0" w:space="0" w:color="auto"/>
            <w:left w:val="none" w:sz="0" w:space="0" w:color="auto"/>
            <w:bottom w:val="none" w:sz="0" w:space="0" w:color="auto"/>
            <w:right w:val="none" w:sz="0" w:space="0" w:color="auto"/>
          </w:divBdr>
        </w:div>
        <w:div w:id="1055546637">
          <w:marLeft w:val="0"/>
          <w:marRight w:val="0"/>
          <w:marTop w:val="0"/>
          <w:marBottom w:val="0"/>
          <w:divBdr>
            <w:top w:val="none" w:sz="0" w:space="0" w:color="auto"/>
            <w:left w:val="none" w:sz="0" w:space="0" w:color="auto"/>
            <w:bottom w:val="none" w:sz="0" w:space="0" w:color="auto"/>
            <w:right w:val="none" w:sz="0" w:space="0" w:color="auto"/>
          </w:divBdr>
        </w:div>
        <w:div w:id="1606615071">
          <w:marLeft w:val="0"/>
          <w:marRight w:val="0"/>
          <w:marTop w:val="0"/>
          <w:marBottom w:val="0"/>
          <w:divBdr>
            <w:top w:val="none" w:sz="0" w:space="0" w:color="auto"/>
            <w:left w:val="none" w:sz="0" w:space="0" w:color="auto"/>
            <w:bottom w:val="none" w:sz="0" w:space="0" w:color="auto"/>
            <w:right w:val="none" w:sz="0" w:space="0" w:color="auto"/>
          </w:divBdr>
          <w:divsChild>
            <w:div w:id="1161968436">
              <w:marLeft w:val="0"/>
              <w:marRight w:val="0"/>
              <w:marTop w:val="0"/>
              <w:marBottom w:val="0"/>
              <w:divBdr>
                <w:top w:val="none" w:sz="0" w:space="0" w:color="auto"/>
                <w:left w:val="none" w:sz="0" w:space="0" w:color="auto"/>
                <w:bottom w:val="none" w:sz="0" w:space="0" w:color="auto"/>
                <w:right w:val="none" w:sz="0" w:space="0" w:color="auto"/>
              </w:divBdr>
            </w:div>
          </w:divsChild>
        </w:div>
        <w:div w:id="1625161741">
          <w:marLeft w:val="0"/>
          <w:marRight w:val="0"/>
          <w:marTop w:val="0"/>
          <w:marBottom w:val="0"/>
          <w:divBdr>
            <w:top w:val="none" w:sz="0" w:space="0" w:color="auto"/>
            <w:left w:val="none" w:sz="0" w:space="0" w:color="auto"/>
            <w:bottom w:val="none" w:sz="0" w:space="0" w:color="auto"/>
            <w:right w:val="none" w:sz="0" w:space="0" w:color="auto"/>
          </w:divBdr>
          <w:divsChild>
            <w:div w:id="716666147">
              <w:marLeft w:val="0"/>
              <w:marRight w:val="0"/>
              <w:marTop w:val="0"/>
              <w:marBottom w:val="0"/>
              <w:divBdr>
                <w:top w:val="none" w:sz="0" w:space="0" w:color="auto"/>
                <w:left w:val="none" w:sz="0" w:space="0" w:color="auto"/>
                <w:bottom w:val="none" w:sz="0" w:space="0" w:color="auto"/>
                <w:right w:val="none" w:sz="0" w:space="0" w:color="auto"/>
              </w:divBdr>
            </w:div>
          </w:divsChild>
        </w:div>
        <w:div w:id="2005275600">
          <w:marLeft w:val="0"/>
          <w:marRight w:val="0"/>
          <w:marTop w:val="0"/>
          <w:marBottom w:val="0"/>
          <w:divBdr>
            <w:top w:val="none" w:sz="0" w:space="0" w:color="auto"/>
            <w:left w:val="none" w:sz="0" w:space="0" w:color="auto"/>
            <w:bottom w:val="none" w:sz="0" w:space="0" w:color="auto"/>
            <w:right w:val="none" w:sz="0" w:space="0" w:color="auto"/>
          </w:divBdr>
          <w:divsChild>
            <w:div w:id="1175920622">
              <w:marLeft w:val="0"/>
              <w:marRight w:val="0"/>
              <w:marTop w:val="0"/>
              <w:marBottom w:val="0"/>
              <w:divBdr>
                <w:top w:val="none" w:sz="0" w:space="0" w:color="auto"/>
                <w:left w:val="none" w:sz="0" w:space="0" w:color="auto"/>
                <w:bottom w:val="none" w:sz="0" w:space="0" w:color="auto"/>
                <w:right w:val="none" w:sz="0" w:space="0" w:color="auto"/>
              </w:divBdr>
            </w:div>
          </w:divsChild>
        </w:div>
        <w:div w:id="2033072026">
          <w:marLeft w:val="0"/>
          <w:marRight w:val="0"/>
          <w:marTop w:val="0"/>
          <w:marBottom w:val="0"/>
          <w:divBdr>
            <w:top w:val="none" w:sz="0" w:space="0" w:color="auto"/>
            <w:left w:val="none" w:sz="0" w:space="0" w:color="auto"/>
            <w:bottom w:val="none" w:sz="0" w:space="0" w:color="auto"/>
            <w:right w:val="none" w:sz="0" w:space="0" w:color="auto"/>
          </w:divBdr>
        </w:div>
        <w:div w:id="2102797162">
          <w:marLeft w:val="0"/>
          <w:marRight w:val="0"/>
          <w:marTop w:val="0"/>
          <w:marBottom w:val="0"/>
          <w:divBdr>
            <w:top w:val="none" w:sz="0" w:space="0" w:color="auto"/>
            <w:left w:val="none" w:sz="0" w:space="0" w:color="auto"/>
            <w:bottom w:val="none" w:sz="0" w:space="0" w:color="auto"/>
            <w:right w:val="none" w:sz="0" w:space="0" w:color="auto"/>
          </w:divBdr>
        </w:div>
      </w:divsChild>
    </w:div>
    <w:div w:id="1531725396">
      <w:bodyDiv w:val="1"/>
      <w:marLeft w:val="0"/>
      <w:marRight w:val="0"/>
      <w:marTop w:val="0"/>
      <w:marBottom w:val="0"/>
      <w:divBdr>
        <w:top w:val="none" w:sz="0" w:space="0" w:color="auto"/>
        <w:left w:val="none" w:sz="0" w:space="0" w:color="auto"/>
        <w:bottom w:val="none" w:sz="0" w:space="0" w:color="auto"/>
        <w:right w:val="none" w:sz="0" w:space="0" w:color="auto"/>
      </w:divBdr>
      <w:divsChild>
        <w:div w:id="274755449">
          <w:marLeft w:val="0"/>
          <w:marRight w:val="0"/>
          <w:marTop w:val="0"/>
          <w:marBottom w:val="0"/>
          <w:divBdr>
            <w:top w:val="none" w:sz="0" w:space="0" w:color="auto"/>
            <w:left w:val="none" w:sz="0" w:space="0" w:color="auto"/>
            <w:bottom w:val="none" w:sz="0" w:space="0" w:color="auto"/>
            <w:right w:val="none" w:sz="0" w:space="0" w:color="auto"/>
          </w:divBdr>
        </w:div>
        <w:div w:id="327909213">
          <w:marLeft w:val="0"/>
          <w:marRight w:val="0"/>
          <w:marTop w:val="0"/>
          <w:marBottom w:val="0"/>
          <w:divBdr>
            <w:top w:val="none" w:sz="0" w:space="0" w:color="auto"/>
            <w:left w:val="none" w:sz="0" w:space="0" w:color="auto"/>
            <w:bottom w:val="none" w:sz="0" w:space="0" w:color="auto"/>
            <w:right w:val="none" w:sz="0" w:space="0" w:color="auto"/>
          </w:divBdr>
        </w:div>
        <w:div w:id="712730252">
          <w:marLeft w:val="0"/>
          <w:marRight w:val="0"/>
          <w:marTop w:val="0"/>
          <w:marBottom w:val="0"/>
          <w:divBdr>
            <w:top w:val="none" w:sz="0" w:space="0" w:color="auto"/>
            <w:left w:val="none" w:sz="0" w:space="0" w:color="auto"/>
            <w:bottom w:val="none" w:sz="0" w:space="0" w:color="auto"/>
            <w:right w:val="none" w:sz="0" w:space="0" w:color="auto"/>
          </w:divBdr>
        </w:div>
        <w:div w:id="723525907">
          <w:marLeft w:val="0"/>
          <w:marRight w:val="0"/>
          <w:marTop w:val="0"/>
          <w:marBottom w:val="0"/>
          <w:divBdr>
            <w:top w:val="none" w:sz="0" w:space="0" w:color="auto"/>
            <w:left w:val="none" w:sz="0" w:space="0" w:color="auto"/>
            <w:bottom w:val="none" w:sz="0" w:space="0" w:color="auto"/>
            <w:right w:val="none" w:sz="0" w:space="0" w:color="auto"/>
          </w:divBdr>
        </w:div>
        <w:div w:id="781850120">
          <w:marLeft w:val="0"/>
          <w:marRight w:val="0"/>
          <w:marTop w:val="0"/>
          <w:marBottom w:val="0"/>
          <w:divBdr>
            <w:top w:val="none" w:sz="0" w:space="0" w:color="auto"/>
            <w:left w:val="none" w:sz="0" w:space="0" w:color="auto"/>
            <w:bottom w:val="none" w:sz="0" w:space="0" w:color="auto"/>
            <w:right w:val="none" w:sz="0" w:space="0" w:color="auto"/>
          </w:divBdr>
        </w:div>
        <w:div w:id="979922368">
          <w:marLeft w:val="0"/>
          <w:marRight w:val="0"/>
          <w:marTop w:val="0"/>
          <w:marBottom w:val="0"/>
          <w:divBdr>
            <w:top w:val="none" w:sz="0" w:space="0" w:color="auto"/>
            <w:left w:val="none" w:sz="0" w:space="0" w:color="auto"/>
            <w:bottom w:val="none" w:sz="0" w:space="0" w:color="auto"/>
            <w:right w:val="none" w:sz="0" w:space="0" w:color="auto"/>
          </w:divBdr>
        </w:div>
        <w:div w:id="1042561547">
          <w:marLeft w:val="0"/>
          <w:marRight w:val="0"/>
          <w:marTop w:val="0"/>
          <w:marBottom w:val="0"/>
          <w:divBdr>
            <w:top w:val="none" w:sz="0" w:space="0" w:color="auto"/>
            <w:left w:val="none" w:sz="0" w:space="0" w:color="auto"/>
            <w:bottom w:val="none" w:sz="0" w:space="0" w:color="auto"/>
            <w:right w:val="none" w:sz="0" w:space="0" w:color="auto"/>
          </w:divBdr>
        </w:div>
        <w:div w:id="1492522636">
          <w:marLeft w:val="0"/>
          <w:marRight w:val="0"/>
          <w:marTop w:val="0"/>
          <w:marBottom w:val="0"/>
          <w:divBdr>
            <w:top w:val="none" w:sz="0" w:space="0" w:color="auto"/>
            <w:left w:val="none" w:sz="0" w:space="0" w:color="auto"/>
            <w:bottom w:val="none" w:sz="0" w:space="0" w:color="auto"/>
            <w:right w:val="none" w:sz="0" w:space="0" w:color="auto"/>
          </w:divBdr>
        </w:div>
        <w:div w:id="1702971216">
          <w:marLeft w:val="0"/>
          <w:marRight w:val="0"/>
          <w:marTop w:val="0"/>
          <w:marBottom w:val="0"/>
          <w:divBdr>
            <w:top w:val="none" w:sz="0" w:space="0" w:color="auto"/>
            <w:left w:val="none" w:sz="0" w:space="0" w:color="auto"/>
            <w:bottom w:val="none" w:sz="0" w:space="0" w:color="auto"/>
            <w:right w:val="none" w:sz="0" w:space="0" w:color="auto"/>
          </w:divBdr>
        </w:div>
        <w:div w:id="1884101449">
          <w:marLeft w:val="0"/>
          <w:marRight w:val="0"/>
          <w:marTop w:val="0"/>
          <w:marBottom w:val="0"/>
          <w:divBdr>
            <w:top w:val="single" w:sz="6" w:space="7" w:color="auto"/>
            <w:left w:val="none" w:sz="0" w:space="0" w:color="auto"/>
            <w:bottom w:val="none" w:sz="0" w:space="0" w:color="auto"/>
            <w:right w:val="none" w:sz="0" w:space="0" w:color="auto"/>
          </w:divBdr>
          <w:divsChild>
            <w:div w:id="2138450726">
              <w:marLeft w:val="0"/>
              <w:marRight w:val="0"/>
              <w:marTop w:val="0"/>
              <w:marBottom w:val="0"/>
              <w:divBdr>
                <w:top w:val="none" w:sz="0" w:space="0" w:color="auto"/>
                <w:left w:val="none" w:sz="0" w:space="0" w:color="auto"/>
                <w:bottom w:val="none" w:sz="0" w:space="0" w:color="auto"/>
                <w:right w:val="none" w:sz="0" w:space="0" w:color="auto"/>
              </w:divBdr>
            </w:div>
          </w:divsChild>
        </w:div>
        <w:div w:id="1900361326">
          <w:marLeft w:val="0"/>
          <w:marRight w:val="0"/>
          <w:marTop w:val="0"/>
          <w:marBottom w:val="0"/>
          <w:divBdr>
            <w:top w:val="none" w:sz="0" w:space="0" w:color="auto"/>
            <w:left w:val="none" w:sz="0" w:space="0" w:color="auto"/>
            <w:bottom w:val="none" w:sz="0" w:space="0" w:color="auto"/>
            <w:right w:val="none" w:sz="0" w:space="0" w:color="auto"/>
          </w:divBdr>
        </w:div>
        <w:div w:id="1975016118">
          <w:marLeft w:val="0"/>
          <w:marRight w:val="0"/>
          <w:marTop w:val="0"/>
          <w:marBottom w:val="0"/>
          <w:divBdr>
            <w:top w:val="none" w:sz="0" w:space="0" w:color="auto"/>
            <w:left w:val="none" w:sz="0" w:space="0" w:color="auto"/>
            <w:bottom w:val="none" w:sz="0" w:space="0" w:color="auto"/>
            <w:right w:val="none" w:sz="0" w:space="0" w:color="auto"/>
          </w:divBdr>
        </w:div>
        <w:div w:id="2075544149">
          <w:marLeft w:val="0"/>
          <w:marRight w:val="0"/>
          <w:marTop w:val="0"/>
          <w:marBottom w:val="0"/>
          <w:divBdr>
            <w:top w:val="none" w:sz="0" w:space="0" w:color="auto"/>
            <w:left w:val="none" w:sz="0" w:space="0" w:color="auto"/>
            <w:bottom w:val="none" w:sz="0" w:space="0" w:color="auto"/>
            <w:right w:val="none" w:sz="0" w:space="0" w:color="auto"/>
          </w:divBdr>
        </w:div>
      </w:divsChild>
    </w:div>
    <w:div w:id="1569415018">
      <w:bodyDiv w:val="1"/>
      <w:marLeft w:val="0"/>
      <w:marRight w:val="0"/>
      <w:marTop w:val="0"/>
      <w:marBottom w:val="0"/>
      <w:divBdr>
        <w:top w:val="none" w:sz="0" w:space="0" w:color="auto"/>
        <w:left w:val="none" w:sz="0" w:space="0" w:color="auto"/>
        <w:bottom w:val="none" w:sz="0" w:space="0" w:color="auto"/>
        <w:right w:val="none" w:sz="0" w:space="0" w:color="auto"/>
      </w:divBdr>
    </w:div>
    <w:div w:id="1581135102">
      <w:bodyDiv w:val="1"/>
      <w:marLeft w:val="0"/>
      <w:marRight w:val="0"/>
      <w:marTop w:val="0"/>
      <w:marBottom w:val="0"/>
      <w:divBdr>
        <w:top w:val="none" w:sz="0" w:space="0" w:color="auto"/>
        <w:left w:val="none" w:sz="0" w:space="0" w:color="auto"/>
        <w:bottom w:val="none" w:sz="0" w:space="0" w:color="auto"/>
        <w:right w:val="none" w:sz="0" w:space="0" w:color="auto"/>
      </w:divBdr>
    </w:div>
    <w:div w:id="1607418180">
      <w:bodyDiv w:val="1"/>
      <w:marLeft w:val="0"/>
      <w:marRight w:val="0"/>
      <w:marTop w:val="0"/>
      <w:marBottom w:val="0"/>
      <w:divBdr>
        <w:top w:val="none" w:sz="0" w:space="0" w:color="auto"/>
        <w:left w:val="none" w:sz="0" w:space="0" w:color="auto"/>
        <w:bottom w:val="none" w:sz="0" w:space="0" w:color="auto"/>
        <w:right w:val="none" w:sz="0" w:space="0" w:color="auto"/>
      </w:divBdr>
      <w:divsChild>
        <w:div w:id="140930247">
          <w:marLeft w:val="0"/>
          <w:marRight w:val="0"/>
          <w:marTop w:val="0"/>
          <w:marBottom w:val="0"/>
          <w:divBdr>
            <w:top w:val="none" w:sz="0" w:space="0" w:color="auto"/>
            <w:left w:val="none" w:sz="0" w:space="0" w:color="auto"/>
            <w:bottom w:val="none" w:sz="0" w:space="0" w:color="auto"/>
            <w:right w:val="none" w:sz="0" w:space="0" w:color="auto"/>
          </w:divBdr>
        </w:div>
        <w:div w:id="449591247">
          <w:marLeft w:val="0"/>
          <w:marRight w:val="0"/>
          <w:marTop w:val="0"/>
          <w:marBottom w:val="0"/>
          <w:divBdr>
            <w:top w:val="none" w:sz="0" w:space="0" w:color="auto"/>
            <w:left w:val="none" w:sz="0" w:space="0" w:color="auto"/>
            <w:bottom w:val="none" w:sz="0" w:space="0" w:color="auto"/>
            <w:right w:val="none" w:sz="0" w:space="0" w:color="auto"/>
          </w:divBdr>
        </w:div>
        <w:div w:id="505093702">
          <w:marLeft w:val="0"/>
          <w:marRight w:val="0"/>
          <w:marTop w:val="0"/>
          <w:marBottom w:val="0"/>
          <w:divBdr>
            <w:top w:val="none" w:sz="0" w:space="0" w:color="auto"/>
            <w:left w:val="none" w:sz="0" w:space="0" w:color="auto"/>
            <w:bottom w:val="none" w:sz="0" w:space="0" w:color="auto"/>
            <w:right w:val="none" w:sz="0" w:space="0" w:color="auto"/>
          </w:divBdr>
        </w:div>
        <w:div w:id="1035079383">
          <w:marLeft w:val="0"/>
          <w:marRight w:val="0"/>
          <w:marTop w:val="0"/>
          <w:marBottom w:val="0"/>
          <w:divBdr>
            <w:top w:val="none" w:sz="0" w:space="0" w:color="auto"/>
            <w:left w:val="none" w:sz="0" w:space="0" w:color="auto"/>
            <w:bottom w:val="none" w:sz="0" w:space="0" w:color="auto"/>
            <w:right w:val="none" w:sz="0" w:space="0" w:color="auto"/>
          </w:divBdr>
        </w:div>
        <w:div w:id="1080982627">
          <w:marLeft w:val="0"/>
          <w:marRight w:val="0"/>
          <w:marTop w:val="0"/>
          <w:marBottom w:val="0"/>
          <w:divBdr>
            <w:top w:val="none" w:sz="0" w:space="0" w:color="auto"/>
            <w:left w:val="none" w:sz="0" w:space="0" w:color="auto"/>
            <w:bottom w:val="none" w:sz="0" w:space="0" w:color="auto"/>
            <w:right w:val="none" w:sz="0" w:space="0" w:color="auto"/>
          </w:divBdr>
        </w:div>
        <w:div w:id="1257444849">
          <w:marLeft w:val="0"/>
          <w:marRight w:val="0"/>
          <w:marTop w:val="0"/>
          <w:marBottom w:val="0"/>
          <w:divBdr>
            <w:top w:val="none" w:sz="0" w:space="0" w:color="auto"/>
            <w:left w:val="none" w:sz="0" w:space="0" w:color="auto"/>
            <w:bottom w:val="none" w:sz="0" w:space="0" w:color="auto"/>
            <w:right w:val="none" w:sz="0" w:space="0" w:color="auto"/>
          </w:divBdr>
        </w:div>
        <w:div w:id="1534420588">
          <w:marLeft w:val="0"/>
          <w:marRight w:val="0"/>
          <w:marTop w:val="0"/>
          <w:marBottom w:val="0"/>
          <w:divBdr>
            <w:top w:val="none" w:sz="0" w:space="0" w:color="auto"/>
            <w:left w:val="none" w:sz="0" w:space="0" w:color="auto"/>
            <w:bottom w:val="none" w:sz="0" w:space="0" w:color="auto"/>
            <w:right w:val="none" w:sz="0" w:space="0" w:color="auto"/>
          </w:divBdr>
        </w:div>
        <w:div w:id="1919709079">
          <w:marLeft w:val="0"/>
          <w:marRight w:val="0"/>
          <w:marTop w:val="0"/>
          <w:marBottom w:val="0"/>
          <w:divBdr>
            <w:top w:val="none" w:sz="0" w:space="0" w:color="auto"/>
            <w:left w:val="none" w:sz="0" w:space="0" w:color="auto"/>
            <w:bottom w:val="none" w:sz="0" w:space="0" w:color="auto"/>
            <w:right w:val="none" w:sz="0" w:space="0" w:color="auto"/>
          </w:divBdr>
        </w:div>
        <w:div w:id="1958902679">
          <w:marLeft w:val="0"/>
          <w:marRight w:val="0"/>
          <w:marTop w:val="0"/>
          <w:marBottom w:val="0"/>
          <w:divBdr>
            <w:top w:val="none" w:sz="0" w:space="0" w:color="auto"/>
            <w:left w:val="none" w:sz="0" w:space="0" w:color="auto"/>
            <w:bottom w:val="none" w:sz="0" w:space="0" w:color="auto"/>
            <w:right w:val="none" w:sz="0" w:space="0" w:color="auto"/>
          </w:divBdr>
        </w:div>
        <w:div w:id="1962223637">
          <w:marLeft w:val="0"/>
          <w:marRight w:val="0"/>
          <w:marTop w:val="0"/>
          <w:marBottom w:val="0"/>
          <w:divBdr>
            <w:top w:val="none" w:sz="0" w:space="0" w:color="auto"/>
            <w:left w:val="none" w:sz="0" w:space="0" w:color="auto"/>
            <w:bottom w:val="none" w:sz="0" w:space="0" w:color="auto"/>
            <w:right w:val="none" w:sz="0" w:space="0" w:color="auto"/>
          </w:divBdr>
        </w:div>
        <w:div w:id="2004701423">
          <w:marLeft w:val="0"/>
          <w:marRight w:val="0"/>
          <w:marTop w:val="0"/>
          <w:marBottom w:val="0"/>
          <w:divBdr>
            <w:top w:val="none" w:sz="0" w:space="0" w:color="auto"/>
            <w:left w:val="none" w:sz="0" w:space="0" w:color="auto"/>
            <w:bottom w:val="none" w:sz="0" w:space="0" w:color="auto"/>
            <w:right w:val="none" w:sz="0" w:space="0" w:color="auto"/>
          </w:divBdr>
        </w:div>
        <w:div w:id="2129082053">
          <w:marLeft w:val="0"/>
          <w:marRight w:val="0"/>
          <w:marTop w:val="0"/>
          <w:marBottom w:val="0"/>
          <w:divBdr>
            <w:top w:val="none" w:sz="0" w:space="0" w:color="auto"/>
            <w:left w:val="none" w:sz="0" w:space="0" w:color="auto"/>
            <w:bottom w:val="none" w:sz="0" w:space="0" w:color="auto"/>
            <w:right w:val="none" w:sz="0" w:space="0" w:color="auto"/>
          </w:divBdr>
        </w:div>
      </w:divsChild>
    </w:div>
    <w:div w:id="1638563278">
      <w:bodyDiv w:val="1"/>
      <w:marLeft w:val="0"/>
      <w:marRight w:val="0"/>
      <w:marTop w:val="0"/>
      <w:marBottom w:val="0"/>
      <w:divBdr>
        <w:top w:val="none" w:sz="0" w:space="0" w:color="auto"/>
        <w:left w:val="none" w:sz="0" w:space="0" w:color="auto"/>
        <w:bottom w:val="none" w:sz="0" w:space="0" w:color="auto"/>
        <w:right w:val="none" w:sz="0" w:space="0" w:color="auto"/>
      </w:divBdr>
    </w:div>
    <w:div w:id="1665861659">
      <w:bodyDiv w:val="1"/>
      <w:marLeft w:val="0"/>
      <w:marRight w:val="0"/>
      <w:marTop w:val="0"/>
      <w:marBottom w:val="0"/>
      <w:divBdr>
        <w:top w:val="none" w:sz="0" w:space="0" w:color="auto"/>
        <w:left w:val="none" w:sz="0" w:space="0" w:color="auto"/>
        <w:bottom w:val="none" w:sz="0" w:space="0" w:color="auto"/>
        <w:right w:val="none" w:sz="0" w:space="0" w:color="auto"/>
      </w:divBdr>
    </w:div>
    <w:div w:id="1747533193">
      <w:bodyDiv w:val="1"/>
      <w:marLeft w:val="0"/>
      <w:marRight w:val="0"/>
      <w:marTop w:val="0"/>
      <w:marBottom w:val="0"/>
      <w:divBdr>
        <w:top w:val="none" w:sz="0" w:space="0" w:color="auto"/>
        <w:left w:val="none" w:sz="0" w:space="0" w:color="auto"/>
        <w:bottom w:val="none" w:sz="0" w:space="0" w:color="auto"/>
        <w:right w:val="none" w:sz="0" w:space="0" w:color="auto"/>
      </w:divBdr>
    </w:div>
    <w:div w:id="1820920968">
      <w:bodyDiv w:val="1"/>
      <w:marLeft w:val="0"/>
      <w:marRight w:val="0"/>
      <w:marTop w:val="0"/>
      <w:marBottom w:val="0"/>
      <w:divBdr>
        <w:top w:val="none" w:sz="0" w:space="0" w:color="auto"/>
        <w:left w:val="none" w:sz="0" w:space="0" w:color="auto"/>
        <w:bottom w:val="none" w:sz="0" w:space="0" w:color="auto"/>
        <w:right w:val="none" w:sz="0" w:space="0" w:color="auto"/>
      </w:divBdr>
    </w:div>
    <w:div w:id="1897624533">
      <w:bodyDiv w:val="1"/>
      <w:marLeft w:val="0"/>
      <w:marRight w:val="0"/>
      <w:marTop w:val="0"/>
      <w:marBottom w:val="0"/>
      <w:divBdr>
        <w:top w:val="none" w:sz="0" w:space="0" w:color="auto"/>
        <w:left w:val="none" w:sz="0" w:space="0" w:color="auto"/>
        <w:bottom w:val="none" w:sz="0" w:space="0" w:color="auto"/>
        <w:right w:val="none" w:sz="0" w:space="0" w:color="auto"/>
      </w:divBdr>
    </w:div>
    <w:div w:id="2053848783">
      <w:bodyDiv w:val="1"/>
      <w:marLeft w:val="0"/>
      <w:marRight w:val="0"/>
      <w:marTop w:val="0"/>
      <w:marBottom w:val="0"/>
      <w:divBdr>
        <w:top w:val="none" w:sz="0" w:space="0" w:color="auto"/>
        <w:left w:val="none" w:sz="0" w:space="0" w:color="auto"/>
        <w:bottom w:val="none" w:sz="0" w:space="0" w:color="auto"/>
        <w:right w:val="none" w:sz="0" w:space="0" w:color="auto"/>
      </w:divBdr>
      <w:divsChild>
        <w:div w:id="28527875">
          <w:marLeft w:val="0"/>
          <w:marRight w:val="0"/>
          <w:marTop w:val="0"/>
          <w:marBottom w:val="0"/>
          <w:divBdr>
            <w:top w:val="none" w:sz="0" w:space="0" w:color="auto"/>
            <w:left w:val="none" w:sz="0" w:space="0" w:color="auto"/>
            <w:bottom w:val="none" w:sz="0" w:space="0" w:color="auto"/>
            <w:right w:val="none" w:sz="0" w:space="0" w:color="auto"/>
          </w:divBdr>
        </w:div>
        <w:div w:id="110903450">
          <w:marLeft w:val="0"/>
          <w:marRight w:val="0"/>
          <w:marTop w:val="0"/>
          <w:marBottom w:val="0"/>
          <w:divBdr>
            <w:top w:val="none" w:sz="0" w:space="0" w:color="auto"/>
            <w:left w:val="none" w:sz="0" w:space="0" w:color="auto"/>
            <w:bottom w:val="none" w:sz="0" w:space="0" w:color="auto"/>
            <w:right w:val="none" w:sz="0" w:space="0" w:color="auto"/>
          </w:divBdr>
        </w:div>
        <w:div w:id="157427524">
          <w:marLeft w:val="0"/>
          <w:marRight w:val="0"/>
          <w:marTop w:val="0"/>
          <w:marBottom w:val="0"/>
          <w:divBdr>
            <w:top w:val="none" w:sz="0" w:space="0" w:color="auto"/>
            <w:left w:val="none" w:sz="0" w:space="0" w:color="auto"/>
            <w:bottom w:val="none" w:sz="0" w:space="0" w:color="auto"/>
            <w:right w:val="none" w:sz="0" w:space="0" w:color="auto"/>
          </w:divBdr>
        </w:div>
        <w:div w:id="761419395">
          <w:marLeft w:val="0"/>
          <w:marRight w:val="0"/>
          <w:marTop w:val="0"/>
          <w:marBottom w:val="0"/>
          <w:divBdr>
            <w:top w:val="none" w:sz="0" w:space="0" w:color="auto"/>
            <w:left w:val="none" w:sz="0" w:space="0" w:color="auto"/>
            <w:bottom w:val="none" w:sz="0" w:space="0" w:color="auto"/>
            <w:right w:val="none" w:sz="0" w:space="0" w:color="auto"/>
          </w:divBdr>
        </w:div>
        <w:div w:id="780228168">
          <w:marLeft w:val="0"/>
          <w:marRight w:val="0"/>
          <w:marTop w:val="0"/>
          <w:marBottom w:val="0"/>
          <w:divBdr>
            <w:top w:val="none" w:sz="0" w:space="0" w:color="auto"/>
            <w:left w:val="none" w:sz="0" w:space="0" w:color="auto"/>
            <w:bottom w:val="none" w:sz="0" w:space="0" w:color="auto"/>
            <w:right w:val="none" w:sz="0" w:space="0" w:color="auto"/>
          </w:divBdr>
        </w:div>
        <w:div w:id="783576768">
          <w:marLeft w:val="0"/>
          <w:marRight w:val="0"/>
          <w:marTop w:val="0"/>
          <w:marBottom w:val="0"/>
          <w:divBdr>
            <w:top w:val="none" w:sz="0" w:space="0" w:color="auto"/>
            <w:left w:val="none" w:sz="0" w:space="0" w:color="auto"/>
            <w:bottom w:val="none" w:sz="0" w:space="0" w:color="auto"/>
            <w:right w:val="none" w:sz="0" w:space="0" w:color="auto"/>
          </w:divBdr>
        </w:div>
        <w:div w:id="788745952">
          <w:marLeft w:val="0"/>
          <w:marRight w:val="0"/>
          <w:marTop w:val="0"/>
          <w:marBottom w:val="0"/>
          <w:divBdr>
            <w:top w:val="none" w:sz="0" w:space="0" w:color="auto"/>
            <w:left w:val="none" w:sz="0" w:space="0" w:color="auto"/>
            <w:bottom w:val="none" w:sz="0" w:space="0" w:color="auto"/>
            <w:right w:val="none" w:sz="0" w:space="0" w:color="auto"/>
          </w:divBdr>
        </w:div>
        <w:div w:id="1052314761">
          <w:marLeft w:val="0"/>
          <w:marRight w:val="0"/>
          <w:marTop w:val="0"/>
          <w:marBottom w:val="0"/>
          <w:divBdr>
            <w:top w:val="single" w:sz="6" w:space="7" w:color="auto"/>
            <w:left w:val="none" w:sz="0" w:space="0" w:color="auto"/>
            <w:bottom w:val="none" w:sz="0" w:space="0" w:color="auto"/>
            <w:right w:val="none" w:sz="0" w:space="0" w:color="auto"/>
          </w:divBdr>
          <w:divsChild>
            <w:div w:id="1353919996">
              <w:marLeft w:val="0"/>
              <w:marRight w:val="0"/>
              <w:marTop w:val="0"/>
              <w:marBottom w:val="0"/>
              <w:divBdr>
                <w:top w:val="none" w:sz="0" w:space="0" w:color="auto"/>
                <w:left w:val="none" w:sz="0" w:space="0" w:color="auto"/>
                <w:bottom w:val="none" w:sz="0" w:space="0" w:color="auto"/>
                <w:right w:val="none" w:sz="0" w:space="0" w:color="auto"/>
              </w:divBdr>
            </w:div>
          </w:divsChild>
        </w:div>
        <w:div w:id="1093624358">
          <w:marLeft w:val="0"/>
          <w:marRight w:val="0"/>
          <w:marTop w:val="0"/>
          <w:marBottom w:val="0"/>
          <w:divBdr>
            <w:top w:val="none" w:sz="0" w:space="0" w:color="auto"/>
            <w:left w:val="none" w:sz="0" w:space="0" w:color="auto"/>
            <w:bottom w:val="none" w:sz="0" w:space="0" w:color="auto"/>
            <w:right w:val="none" w:sz="0" w:space="0" w:color="auto"/>
          </w:divBdr>
        </w:div>
        <w:div w:id="1850024013">
          <w:marLeft w:val="0"/>
          <w:marRight w:val="0"/>
          <w:marTop w:val="0"/>
          <w:marBottom w:val="0"/>
          <w:divBdr>
            <w:top w:val="none" w:sz="0" w:space="0" w:color="auto"/>
            <w:left w:val="none" w:sz="0" w:space="0" w:color="auto"/>
            <w:bottom w:val="none" w:sz="0" w:space="0" w:color="auto"/>
            <w:right w:val="none" w:sz="0" w:space="0" w:color="auto"/>
          </w:divBdr>
        </w:div>
        <w:div w:id="1858498096">
          <w:marLeft w:val="0"/>
          <w:marRight w:val="0"/>
          <w:marTop w:val="0"/>
          <w:marBottom w:val="0"/>
          <w:divBdr>
            <w:top w:val="none" w:sz="0" w:space="0" w:color="auto"/>
            <w:left w:val="none" w:sz="0" w:space="0" w:color="auto"/>
            <w:bottom w:val="none" w:sz="0" w:space="0" w:color="auto"/>
            <w:right w:val="none" w:sz="0" w:space="0" w:color="auto"/>
          </w:divBdr>
        </w:div>
        <w:div w:id="2016953380">
          <w:marLeft w:val="0"/>
          <w:marRight w:val="0"/>
          <w:marTop w:val="0"/>
          <w:marBottom w:val="0"/>
          <w:divBdr>
            <w:top w:val="none" w:sz="0" w:space="0" w:color="auto"/>
            <w:left w:val="none" w:sz="0" w:space="0" w:color="auto"/>
            <w:bottom w:val="none" w:sz="0" w:space="0" w:color="auto"/>
            <w:right w:val="none" w:sz="0" w:space="0" w:color="auto"/>
          </w:divBdr>
        </w:div>
        <w:div w:id="2050378448">
          <w:marLeft w:val="0"/>
          <w:marRight w:val="0"/>
          <w:marTop w:val="0"/>
          <w:marBottom w:val="0"/>
          <w:divBdr>
            <w:top w:val="none" w:sz="0" w:space="0" w:color="auto"/>
            <w:left w:val="none" w:sz="0" w:space="0" w:color="auto"/>
            <w:bottom w:val="none" w:sz="0" w:space="0" w:color="auto"/>
            <w:right w:val="none" w:sz="0" w:space="0" w:color="auto"/>
          </w:divBdr>
        </w:div>
      </w:divsChild>
    </w:div>
    <w:div w:id="2120028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wilsoncenter.org/article/timeline-the-rise-spread-and-fall-the-islamic-state" TargetMode="External"/><Relationship Id="rId7" Type="http://schemas.openxmlformats.org/officeDocument/2006/relationships/hyperlink" Target="https://www.pri.org/stories/2017-02-19/timeline-islamic-states-gains-and-losses-iraq-and-syria" TargetMode="External"/><Relationship Id="rId2" Type="http://schemas.openxmlformats.org/officeDocument/2006/relationships/hyperlink" Target="https://www.bbc.com/news/world-middle-east-27838034" TargetMode="External"/><Relationship Id="rId1" Type="http://schemas.openxmlformats.org/officeDocument/2006/relationships/hyperlink" Target="https://www.worldbank.org/en/country/syria/publication/the-toll-of-war-the-economic-and-social-consequences-of-the-conflict-in-syria" TargetMode="External"/><Relationship Id="rId6" Type="http://schemas.openxmlformats.org/officeDocument/2006/relationships/hyperlink" Target="https://www.bbc.com/news/world-middle-east-27838034" TargetMode="External"/><Relationship Id="rId5" Type="http://schemas.openxmlformats.org/officeDocument/2006/relationships/hyperlink" Target="https://www.thenewhumanitarian.org/analysis/2015/02/02/has-syria-really-beaten-polio" TargetMode="External"/><Relationship Id="rId4" Type="http://schemas.openxmlformats.org/officeDocument/2006/relationships/hyperlink" Target="https://apps.who.int/immunization_monitoring/globalsummary/incidences?c=SYR"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1.xml"/><Relationship Id="rId26" Type="http://schemas.openxmlformats.org/officeDocument/2006/relationships/image" Target="media/image15.tiff"/><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image" Target="media/image24.jpe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tiff"/><Relationship Id="rId33" Type="http://schemas.openxmlformats.org/officeDocument/2006/relationships/image" Target="media/image22.tiff"/><Relationship Id="rId3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X:\Box%20Sync\Research\ACUStudy\Data\June%202019%20Syndromes%20Calculations%20Shee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[June 2019 Syndromes Calculations Sheets.xlsx]MEA!PivotTable1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Number of</a:t>
            </a:r>
            <a:r>
              <a:rPr lang="en-US" sz="1400" baseline="0"/>
              <a:t> Suspected</a:t>
            </a:r>
            <a:r>
              <a:rPr lang="en-US" sz="1400"/>
              <a:t> Cases of Measles</a:t>
            </a:r>
            <a:r>
              <a:rPr lang="en-US" sz="1400" baseline="0"/>
              <a:t> in northern Syria, by District and Year, 2015-2019</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s>
    <c:plotArea>
      <c:layout>
        <c:manualLayout>
          <c:layoutTarget val="inner"/>
          <c:xMode val="edge"/>
          <c:yMode val="edge"/>
          <c:x val="7.5452003477143828E-2"/>
          <c:y val="0.19844413012729845"/>
          <c:w val="0.81537324650562182"/>
          <c:h val="0.40711111606098743"/>
        </c:manualLayout>
      </c:layout>
      <c:barChart>
        <c:barDir val="col"/>
        <c:grouping val="clustered"/>
        <c:varyColors val="0"/>
        <c:ser>
          <c:idx val="0"/>
          <c:order val="0"/>
          <c:tx>
            <c:strRef>
              <c:f>MEA!$B$3:$B$4</c:f>
              <c:strCache>
                <c:ptCount val="1"/>
                <c:pt idx="0">
                  <c:v>2015</c:v>
                </c:pt>
              </c:strCache>
            </c:strRef>
          </c:tx>
          <c:spPr>
            <a:solidFill>
              <a:schemeClr val="bg2">
                <a:lumMod val="75000"/>
              </a:schemeClr>
            </a:solidFill>
            <a:ln>
              <a:noFill/>
            </a:ln>
            <a:effectLst/>
          </c:spPr>
          <c:invertIfNegative val="0"/>
          <c:cat>
            <c:multiLvlStrRef>
              <c:f>MEA!$A$5:$A$46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As-Sanamayn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MEA!$B$5:$B$46</c:f>
              <c:numCache>
                <c:formatCode>#,##0</c:formatCode>
                <c:ptCount val="32"/>
                <c:pt idx="0">
                  <c:v>7</c:v>
                </c:pt>
                <c:pt idx="1">
                  <c:v>18</c:v>
                </c:pt>
                <c:pt idx="2">
                  <c:v>67</c:v>
                </c:pt>
                <c:pt idx="3">
                  <c:v>16</c:v>
                </c:pt>
                <c:pt idx="4">
                  <c:v>18</c:v>
                </c:pt>
                <c:pt idx="5">
                  <c:v>83</c:v>
                </c:pt>
                <c:pt idx="6">
                  <c:v>442</c:v>
                </c:pt>
                <c:pt idx="7">
                  <c:v>42</c:v>
                </c:pt>
                <c:pt idx="8">
                  <c:v>54</c:v>
                </c:pt>
                <c:pt idx="9">
                  <c:v>177</c:v>
                </c:pt>
                <c:pt idx="10">
                  <c:v>116</c:v>
                </c:pt>
                <c:pt idx="11">
                  <c:v>512</c:v>
                </c:pt>
                <c:pt idx="12">
                  <c:v>136</c:v>
                </c:pt>
                <c:pt idx="13">
                  <c:v>7</c:v>
                </c:pt>
                <c:pt idx="14">
                  <c:v>2</c:v>
                </c:pt>
                <c:pt idx="15">
                  <c:v>17</c:v>
                </c:pt>
                <c:pt idx="16">
                  <c:v>1</c:v>
                </c:pt>
                <c:pt idx="17">
                  <c:v>138</c:v>
                </c:pt>
                <c:pt idx="18">
                  <c:v>51</c:v>
                </c:pt>
                <c:pt idx="19">
                  <c:v>91</c:v>
                </c:pt>
                <c:pt idx="20">
                  <c:v>9</c:v>
                </c:pt>
                <c:pt idx="21">
                  <c:v>11</c:v>
                </c:pt>
                <c:pt idx="22">
                  <c:v>0</c:v>
                </c:pt>
                <c:pt idx="23">
                  <c:v>0</c:v>
                </c:pt>
                <c:pt idx="24">
                  <c:v>0</c:v>
                </c:pt>
                <c:pt idx="25">
                  <c:v>0</c:v>
                </c:pt>
                <c:pt idx="26">
                  <c:v>38</c:v>
                </c:pt>
                <c:pt idx="27">
                  <c:v>21</c:v>
                </c:pt>
                <c:pt idx="28">
                  <c:v>47</c:v>
                </c:pt>
                <c:pt idx="29">
                  <c:v>53</c:v>
                </c:pt>
                <c:pt idx="30">
                  <c:v>16</c:v>
                </c:pt>
                <c:pt idx="31">
                  <c:v>2</c:v>
                </c:pt>
              </c:numCache>
            </c:numRef>
          </c:val>
          <c:extLst>
            <c:ext xmlns:c16="http://schemas.microsoft.com/office/drawing/2014/chart" uri="{C3380CC4-5D6E-409C-BE32-E72D297353CC}">
              <c16:uniqueId val="{00000000-F39D-4348-B8B1-E8D64AEDEB8C}"/>
            </c:ext>
          </c:extLst>
        </c:ser>
        <c:ser>
          <c:idx val="1"/>
          <c:order val="1"/>
          <c:tx>
            <c:strRef>
              <c:f>MEA!$C$3:$C$4</c:f>
              <c:strCache>
                <c:ptCount val="1"/>
                <c:pt idx="0">
                  <c:v>2016</c:v>
                </c:pt>
              </c:strCache>
            </c:strRef>
          </c:tx>
          <c:spPr>
            <a:solidFill>
              <a:schemeClr val="tx2">
                <a:lumMod val="60000"/>
                <a:lumOff val="40000"/>
              </a:schemeClr>
            </a:solidFill>
            <a:ln>
              <a:noFill/>
            </a:ln>
            <a:effectLst/>
          </c:spPr>
          <c:invertIfNegative val="0"/>
          <c:cat>
            <c:multiLvlStrRef>
              <c:f>MEA!$A$5:$A$46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As-Sanamayn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MEA!$C$5:$C$46</c:f>
              <c:numCache>
                <c:formatCode>#,##0</c:formatCode>
                <c:ptCount val="32"/>
                <c:pt idx="0">
                  <c:v>6</c:v>
                </c:pt>
                <c:pt idx="1">
                  <c:v>14</c:v>
                </c:pt>
                <c:pt idx="2">
                  <c:v>30</c:v>
                </c:pt>
                <c:pt idx="3">
                  <c:v>132</c:v>
                </c:pt>
                <c:pt idx="4">
                  <c:v>28</c:v>
                </c:pt>
                <c:pt idx="5">
                  <c:v>22</c:v>
                </c:pt>
                <c:pt idx="6">
                  <c:v>268</c:v>
                </c:pt>
                <c:pt idx="7">
                  <c:v>6</c:v>
                </c:pt>
                <c:pt idx="8">
                  <c:v>1</c:v>
                </c:pt>
                <c:pt idx="9">
                  <c:v>12</c:v>
                </c:pt>
                <c:pt idx="10">
                  <c:v>40</c:v>
                </c:pt>
                <c:pt idx="11">
                  <c:v>816</c:v>
                </c:pt>
                <c:pt idx="12">
                  <c:v>81</c:v>
                </c:pt>
                <c:pt idx="13">
                  <c:v>11</c:v>
                </c:pt>
                <c:pt idx="14">
                  <c:v>0</c:v>
                </c:pt>
                <c:pt idx="15">
                  <c:v>14</c:v>
                </c:pt>
                <c:pt idx="16">
                  <c:v>13</c:v>
                </c:pt>
                <c:pt idx="17">
                  <c:v>110</c:v>
                </c:pt>
                <c:pt idx="18">
                  <c:v>83</c:v>
                </c:pt>
                <c:pt idx="19">
                  <c:v>221</c:v>
                </c:pt>
                <c:pt idx="20">
                  <c:v>5</c:v>
                </c:pt>
                <c:pt idx="21">
                  <c:v>4</c:v>
                </c:pt>
                <c:pt idx="22">
                  <c:v>0</c:v>
                </c:pt>
                <c:pt idx="23">
                  <c:v>0</c:v>
                </c:pt>
                <c:pt idx="24">
                  <c:v>1</c:v>
                </c:pt>
                <c:pt idx="25">
                  <c:v>0</c:v>
                </c:pt>
                <c:pt idx="26">
                  <c:v>21</c:v>
                </c:pt>
                <c:pt idx="27">
                  <c:v>13</c:v>
                </c:pt>
                <c:pt idx="28">
                  <c:v>52</c:v>
                </c:pt>
                <c:pt idx="29">
                  <c:v>54</c:v>
                </c:pt>
                <c:pt idx="30">
                  <c:v>48</c:v>
                </c:pt>
                <c:pt idx="31">
                  <c:v>4</c:v>
                </c:pt>
              </c:numCache>
            </c:numRef>
          </c:val>
          <c:extLst>
            <c:ext xmlns:c16="http://schemas.microsoft.com/office/drawing/2014/chart" uri="{C3380CC4-5D6E-409C-BE32-E72D297353CC}">
              <c16:uniqueId val="{00000001-F39D-4348-B8B1-E8D64AEDEB8C}"/>
            </c:ext>
          </c:extLst>
        </c:ser>
        <c:ser>
          <c:idx val="2"/>
          <c:order val="2"/>
          <c:tx>
            <c:strRef>
              <c:f>MEA!$D$3:$D$4</c:f>
              <c:strCache>
                <c:ptCount val="1"/>
                <c:pt idx="0">
                  <c:v>2017</c:v>
                </c:pt>
              </c:strCache>
            </c:strRef>
          </c:tx>
          <c:spPr>
            <a:solidFill>
              <a:schemeClr val="accent5">
                <a:lumMod val="75000"/>
              </a:schemeClr>
            </a:solidFill>
            <a:ln>
              <a:noFill/>
            </a:ln>
            <a:effectLst/>
          </c:spPr>
          <c:invertIfNegative val="0"/>
          <c:cat>
            <c:multiLvlStrRef>
              <c:f>MEA!$A$5:$A$46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As-Sanamayn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MEA!$D$5:$D$46</c:f>
              <c:numCache>
                <c:formatCode>#,##0</c:formatCode>
                <c:ptCount val="32"/>
                <c:pt idx="0">
                  <c:v>110</c:v>
                </c:pt>
                <c:pt idx="1">
                  <c:v>11</c:v>
                </c:pt>
                <c:pt idx="2">
                  <c:v>107</c:v>
                </c:pt>
                <c:pt idx="3">
                  <c:v>1004</c:v>
                </c:pt>
                <c:pt idx="4">
                  <c:v>126</c:v>
                </c:pt>
                <c:pt idx="5">
                  <c:v>9</c:v>
                </c:pt>
                <c:pt idx="6">
                  <c:v>545</c:v>
                </c:pt>
                <c:pt idx="7">
                  <c:v>6</c:v>
                </c:pt>
                <c:pt idx="8">
                  <c:v>11</c:v>
                </c:pt>
                <c:pt idx="9">
                  <c:v>13</c:v>
                </c:pt>
                <c:pt idx="10">
                  <c:v>7</c:v>
                </c:pt>
                <c:pt idx="11">
                  <c:v>486</c:v>
                </c:pt>
                <c:pt idx="12">
                  <c:v>101</c:v>
                </c:pt>
                <c:pt idx="13">
                  <c:v>82</c:v>
                </c:pt>
                <c:pt idx="14">
                  <c:v>4</c:v>
                </c:pt>
                <c:pt idx="15">
                  <c:v>88</c:v>
                </c:pt>
                <c:pt idx="16">
                  <c:v>72</c:v>
                </c:pt>
                <c:pt idx="17">
                  <c:v>2100</c:v>
                </c:pt>
                <c:pt idx="18">
                  <c:v>1532</c:v>
                </c:pt>
                <c:pt idx="19">
                  <c:v>572</c:v>
                </c:pt>
                <c:pt idx="20">
                  <c:v>1</c:v>
                </c:pt>
                <c:pt idx="21">
                  <c:v>6</c:v>
                </c:pt>
                <c:pt idx="22">
                  <c:v>0</c:v>
                </c:pt>
                <c:pt idx="23">
                  <c:v>0</c:v>
                </c:pt>
                <c:pt idx="24">
                  <c:v>0</c:v>
                </c:pt>
                <c:pt idx="25">
                  <c:v>0</c:v>
                </c:pt>
                <c:pt idx="26">
                  <c:v>39</c:v>
                </c:pt>
                <c:pt idx="27">
                  <c:v>57</c:v>
                </c:pt>
                <c:pt idx="28">
                  <c:v>227</c:v>
                </c:pt>
                <c:pt idx="29">
                  <c:v>211</c:v>
                </c:pt>
                <c:pt idx="30">
                  <c:v>99</c:v>
                </c:pt>
                <c:pt idx="31">
                  <c:v>38</c:v>
                </c:pt>
              </c:numCache>
            </c:numRef>
          </c:val>
          <c:extLst>
            <c:ext xmlns:c16="http://schemas.microsoft.com/office/drawing/2014/chart" uri="{C3380CC4-5D6E-409C-BE32-E72D297353CC}">
              <c16:uniqueId val="{00000002-F39D-4348-B8B1-E8D64AEDEB8C}"/>
            </c:ext>
          </c:extLst>
        </c:ser>
        <c:ser>
          <c:idx val="3"/>
          <c:order val="3"/>
          <c:tx>
            <c:strRef>
              <c:f>MEA!$E$3:$E$4</c:f>
              <c:strCache>
                <c:ptCount val="1"/>
                <c:pt idx="0">
                  <c:v>2018</c:v>
                </c:pt>
              </c:strCache>
            </c:strRef>
          </c:tx>
          <c:spPr>
            <a:solidFill>
              <a:srgbClr val="C00000"/>
            </a:solidFill>
            <a:ln>
              <a:noFill/>
            </a:ln>
            <a:effectLst/>
          </c:spPr>
          <c:invertIfNegative val="0"/>
          <c:cat>
            <c:multiLvlStrRef>
              <c:f>MEA!$A$5:$A$46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As-Sanamayn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MEA!$E$5:$E$46</c:f>
              <c:numCache>
                <c:formatCode>#,##0</c:formatCode>
                <c:ptCount val="32"/>
                <c:pt idx="0">
                  <c:v>180</c:v>
                </c:pt>
                <c:pt idx="1">
                  <c:v>33</c:v>
                </c:pt>
                <c:pt idx="2">
                  <c:v>484</c:v>
                </c:pt>
                <c:pt idx="3">
                  <c:v>687</c:v>
                </c:pt>
                <c:pt idx="4">
                  <c:v>337</c:v>
                </c:pt>
                <c:pt idx="5">
                  <c:v>774</c:v>
                </c:pt>
                <c:pt idx="6">
                  <c:v>117</c:v>
                </c:pt>
                <c:pt idx="7">
                  <c:v>6</c:v>
                </c:pt>
                <c:pt idx="8">
                  <c:v>37</c:v>
                </c:pt>
                <c:pt idx="9">
                  <c:v>67</c:v>
                </c:pt>
                <c:pt idx="10">
                  <c:v>19</c:v>
                </c:pt>
                <c:pt idx="11">
                  <c:v>5741</c:v>
                </c:pt>
                <c:pt idx="12">
                  <c:v>397</c:v>
                </c:pt>
                <c:pt idx="13">
                  <c:v>374</c:v>
                </c:pt>
                <c:pt idx="14">
                  <c:v>2</c:v>
                </c:pt>
                <c:pt idx="15">
                  <c:v>26</c:v>
                </c:pt>
                <c:pt idx="16">
                  <c:v>28</c:v>
                </c:pt>
                <c:pt idx="17">
                  <c:v>153</c:v>
                </c:pt>
                <c:pt idx="18">
                  <c:v>607</c:v>
                </c:pt>
                <c:pt idx="19">
                  <c:v>3310</c:v>
                </c:pt>
                <c:pt idx="20">
                  <c:v>2</c:v>
                </c:pt>
                <c:pt idx="21">
                  <c:v>24</c:v>
                </c:pt>
                <c:pt idx="22">
                  <c:v>24</c:v>
                </c:pt>
                <c:pt idx="23">
                  <c:v>6</c:v>
                </c:pt>
                <c:pt idx="24">
                  <c:v>0</c:v>
                </c:pt>
                <c:pt idx="25">
                  <c:v>0</c:v>
                </c:pt>
                <c:pt idx="26">
                  <c:v>323</c:v>
                </c:pt>
                <c:pt idx="27">
                  <c:v>158</c:v>
                </c:pt>
                <c:pt idx="28">
                  <c:v>2061</c:v>
                </c:pt>
                <c:pt idx="29">
                  <c:v>1530</c:v>
                </c:pt>
                <c:pt idx="30">
                  <c:v>372</c:v>
                </c:pt>
                <c:pt idx="31">
                  <c:v>6</c:v>
                </c:pt>
              </c:numCache>
            </c:numRef>
          </c:val>
          <c:extLst>
            <c:ext xmlns:c16="http://schemas.microsoft.com/office/drawing/2014/chart" uri="{C3380CC4-5D6E-409C-BE32-E72D297353CC}">
              <c16:uniqueId val="{00000003-F39D-4348-B8B1-E8D64AEDEB8C}"/>
            </c:ext>
          </c:extLst>
        </c:ser>
        <c:ser>
          <c:idx val="4"/>
          <c:order val="4"/>
          <c:tx>
            <c:strRef>
              <c:f>MEA!$F$3:$F$4</c:f>
              <c:strCache>
                <c:ptCount val="1"/>
                <c:pt idx="0">
                  <c:v>2019</c:v>
                </c:pt>
              </c:strCache>
            </c:strRef>
          </c:tx>
          <c:spPr>
            <a:solidFill>
              <a:schemeClr val="accent1">
                <a:lumMod val="50000"/>
              </a:schemeClr>
            </a:solidFill>
            <a:ln>
              <a:noFill/>
            </a:ln>
            <a:effectLst/>
          </c:spPr>
          <c:invertIfNegative val="0"/>
          <c:cat>
            <c:multiLvlStrRef>
              <c:f>MEA!$A$5:$A$46</c:f>
              <c:multiLvlStrCache>
                <c:ptCount val="32"/>
                <c:lvl>
                  <c:pt idx="0">
                    <c:v>Afrin</c:v>
                  </c:pt>
                  <c:pt idx="1">
                    <c:v>Ain Al Arab</c:v>
                  </c:pt>
                  <c:pt idx="2">
                    <c:v>Al Bab</c:v>
                  </c:pt>
                  <c:pt idx="3">
                    <c:v>A'zaz</c:v>
                  </c:pt>
                  <c:pt idx="4">
                    <c:v>Jarablus</c:v>
                  </c:pt>
                  <c:pt idx="5">
                    <c:v>Jebel Saman</c:v>
                  </c:pt>
                  <c:pt idx="6">
                    <c:v>Menbij</c:v>
                  </c:pt>
                  <c:pt idx="7">
                    <c:v>Al-Hasakeh</c:v>
                  </c:pt>
                  <c:pt idx="8">
                    <c:v>Al-Malikeyyeh</c:v>
                  </c:pt>
                  <c:pt idx="9">
                    <c:v>Quamishli</c:v>
                  </c:pt>
                  <c:pt idx="10">
                    <c:v>Ras Al Ain</c:v>
                  </c:pt>
                  <c:pt idx="11">
                    <c:v>Ar-Raqqa</c:v>
                  </c:pt>
                  <c:pt idx="12">
                    <c:v>Ath-Thawrah</c:v>
                  </c:pt>
                  <c:pt idx="13">
                    <c:v>Tell Abiad</c:v>
                  </c:pt>
                  <c:pt idx="14">
                    <c:v>As-Sanamayn</c:v>
                  </c:pt>
                  <c:pt idx="15">
                    <c:v>Dar'a</c:v>
                  </c:pt>
                  <c:pt idx="16">
                    <c:v>Izra'</c:v>
                  </c:pt>
                  <c:pt idx="17">
                    <c:v>Abu Kamal</c:v>
                  </c:pt>
                  <c:pt idx="18">
                    <c:v>Al Mayadin</c:v>
                  </c:pt>
                  <c:pt idx="19">
                    <c:v>Deir-ez-Zor</c:v>
                  </c:pt>
                  <c:pt idx="20">
                    <c:v>As-Salamiyeh</c:v>
                  </c:pt>
                  <c:pt idx="21">
                    <c:v>As-Suqaylabiyah</c:v>
                  </c:pt>
                  <c:pt idx="22">
                    <c:v>Hama</c:v>
                  </c:pt>
                  <c:pt idx="23">
                    <c:v>Muhradah</c:v>
                  </c:pt>
                  <c:pt idx="24">
                    <c:v>Ar-Rastan</c:v>
                  </c:pt>
                  <c:pt idx="25">
                    <c:v>Homs</c:v>
                  </c:pt>
                  <c:pt idx="26">
                    <c:v>Al Ma'ra</c:v>
                  </c:pt>
                  <c:pt idx="27">
                    <c:v>Ariha</c:v>
                  </c:pt>
                  <c:pt idx="28">
                    <c:v>Harim</c:v>
                  </c:pt>
                  <c:pt idx="29">
                    <c:v>Idleb</c:v>
                  </c:pt>
                  <c:pt idx="30">
                    <c:v>Jisr-Ash-Shugur</c:v>
                  </c:pt>
                  <c:pt idx="31">
                    <c:v>Quneitra</c:v>
                  </c:pt>
                </c:lvl>
                <c:lvl>
                  <c:pt idx="0">
                    <c:v>Aleppo</c:v>
                  </c:pt>
                  <c:pt idx="7">
                    <c:v>Al-Hasakeh</c:v>
                  </c:pt>
                  <c:pt idx="11">
                    <c:v>Ar-Raqqa</c:v>
                  </c:pt>
                  <c:pt idx="14">
                    <c:v>Dar'a</c:v>
                  </c:pt>
                  <c:pt idx="17">
                    <c:v>Deir-ez-Zor</c:v>
                  </c:pt>
                  <c:pt idx="20">
                    <c:v>Hama</c:v>
                  </c:pt>
                  <c:pt idx="24">
                    <c:v>Homs</c:v>
                  </c:pt>
                  <c:pt idx="26">
                    <c:v>Idleb</c:v>
                  </c:pt>
                  <c:pt idx="31">
                    <c:v>Quneitra</c:v>
                  </c:pt>
                </c:lvl>
              </c:multiLvlStrCache>
            </c:multiLvlStrRef>
          </c:cat>
          <c:val>
            <c:numRef>
              <c:f>MEA!$F$5:$F$46</c:f>
              <c:numCache>
                <c:formatCode>#,##0</c:formatCode>
                <c:ptCount val="32"/>
                <c:pt idx="0">
                  <c:v>4</c:v>
                </c:pt>
                <c:pt idx="1">
                  <c:v>0</c:v>
                </c:pt>
                <c:pt idx="2">
                  <c:v>7</c:v>
                </c:pt>
                <c:pt idx="3">
                  <c:v>32</c:v>
                </c:pt>
                <c:pt idx="4">
                  <c:v>15</c:v>
                </c:pt>
                <c:pt idx="5">
                  <c:v>28</c:v>
                </c:pt>
                <c:pt idx="6">
                  <c:v>2</c:v>
                </c:pt>
                <c:pt idx="7">
                  <c:v>1</c:v>
                </c:pt>
                <c:pt idx="8">
                  <c:v>7</c:v>
                </c:pt>
                <c:pt idx="9">
                  <c:v>1</c:v>
                </c:pt>
                <c:pt idx="10">
                  <c:v>0</c:v>
                </c:pt>
                <c:pt idx="11">
                  <c:v>30</c:v>
                </c:pt>
                <c:pt idx="12">
                  <c:v>5</c:v>
                </c:pt>
                <c:pt idx="13">
                  <c:v>7</c:v>
                </c:pt>
                <c:pt idx="17">
                  <c:v>0</c:v>
                </c:pt>
                <c:pt idx="18">
                  <c:v>0</c:v>
                </c:pt>
                <c:pt idx="19">
                  <c:v>59</c:v>
                </c:pt>
                <c:pt idx="21">
                  <c:v>1</c:v>
                </c:pt>
                <c:pt idx="23">
                  <c:v>0</c:v>
                </c:pt>
                <c:pt idx="26">
                  <c:v>14</c:v>
                </c:pt>
                <c:pt idx="27">
                  <c:v>6</c:v>
                </c:pt>
                <c:pt idx="28">
                  <c:v>98</c:v>
                </c:pt>
                <c:pt idx="29">
                  <c:v>69</c:v>
                </c:pt>
                <c:pt idx="30">
                  <c:v>4</c:v>
                </c:pt>
              </c:numCache>
            </c:numRef>
          </c:val>
          <c:extLst>
            <c:ext xmlns:c16="http://schemas.microsoft.com/office/drawing/2014/chart" uri="{C3380CC4-5D6E-409C-BE32-E72D297353CC}">
              <c16:uniqueId val="{00000004-F39D-4348-B8B1-E8D64AEDEB8C}"/>
            </c:ext>
          </c:extLst>
        </c:ser>
        <c:dLbls>
          <c:showLegendKey val="0"/>
          <c:showVal val="0"/>
          <c:showCatName val="0"/>
          <c:showSerName val="0"/>
          <c:showPercent val="0"/>
          <c:showBubbleSize val="0"/>
        </c:dLbls>
        <c:gapWidth val="58"/>
        <c:overlap val="21"/>
        <c:axId val="505321951"/>
        <c:axId val="517300783"/>
      </c:barChart>
      <c:catAx>
        <c:axId val="50532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7300783"/>
        <c:crosses val="autoZero"/>
        <c:auto val="1"/>
        <c:lblAlgn val="ctr"/>
        <c:lblOffset val="100"/>
        <c:noMultiLvlLbl val="0"/>
      </c:catAx>
      <c:valAx>
        <c:axId val="51730078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32195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D8FA3-1F76-4A07-8623-1358175B2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24</Pages>
  <Words>28927</Words>
  <Characters>146665</Characters>
  <Application>Microsoft Office Word</Application>
  <DocSecurity>0</DocSecurity>
  <Lines>3259</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Sammy Mehtar</dc:creator>
  <cp:keywords/>
  <dc:description/>
  <cp:lastModifiedBy>Sammy Mehtar</cp:lastModifiedBy>
  <cp:revision>35</cp:revision>
  <dcterms:created xsi:type="dcterms:W3CDTF">2019-11-10T23:09:00Z</dcterms:created>
  <dcterms:modified xsi:type="dcterms:W3CDTF">2019-11-11T03:01:00Z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fba842e5-f70b-3cb7-aa2d-87b9df5faa6d</vt:lpwstr>
  </property>
  <property fmtid="{D5CDD505-2E9C-101B-9397-08002B2CF9AE}" pid="24" name="Mendeley Citation Style_1">
    <vt:lpwstr>http://www.zotero.org/styles/american-medical-association</vt:lpwstr>
  </property>
</Properties>
</file>